
<file path=[Content_Types].xml><?xml version="1.0" encoding="utf-8"?>
<Types xmlns="http://schemas.openxmlformats.org/package/2006/content-types">
  <Default Extension="xml" ContentType="application/xml"/>
  <Default Extension="jpg" ContentType="image/jpeg"/>
  <Default Extension="png" ContentType="image/png"/>
  <Default Extension="rels" ContentType="application/vnd.openxmlformats-package.relationships+xml"/>
  <Default Extension="jpeg" ContentType="image/jpeg"/>
  <Override PartName="/word/document.xml" ContentType="application/vnd.openxmlformats-officedocument.wordprocessingml.document.main+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 ContentType="application/vnd.openxmlformats-package.core-properties+xml"/>
  <Override PartName="/word/styles.xml" ContentType="application/vnd.openxmlformats-officedocument.wordprocessingml.styles+xml"/>
  <Override PartName="/word/footer1.xml" ContentType="application/vnd.openxmlformats-officedocument.wordprocessingml.footer+xml"/>
  <Override PartName="/word/header1.xml" ContentType="application/vnd.openxmlformats-officedocument.wordprocessingml.header+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p14="http://schemas.microsoft.com/office/word/2010/wordprocessingDrawing">
  <w:body>
    <w:p>
      <w:pPr>
        <w:pStyle w:val="Heading3"/>
        <w:keepLines w:val="off"/>
        <w:spacing w:before="100" w:after="100" w:line="240" w:lineRule="auto"/>
        <w:ind w:left="1440" w:firstLine="720"/>
        <w:jc w:val="left"/>
        <w:rPr>
          <w:ins w:id="0" w:author="Anandu P R" w:date="2021-12-16T18:07:01Z"/>
          <w:color w:val="000080"/>
          <w:rPrChange w:id="1" w:author="Anandu P R" w:date="2021-12-16T18:14:16Z">
            <w:rPr/>
          </w:rPrChange>
        </w:rPr>
      </w:pPr>
      <w:ins w:id="2" w:author="Anandu P R" w:date="2021-12-16T18:07:01Z">
        <w:r>
          <w:rPr>
            <w:color w:val="ff0000"/>
            <w:sz w:val="72"/>
            <w:szCs w:val="72"/>
            <w:rtl w:val="off"/>
            <w:rPrChange w:id="3" w:author="Anandu P R" w:date="2021-12-16T18:14:16Z">
              <w:rPr/>
            </w:rPrChange>
          </w:rPr>
          <w:t>ASSIGNMENT</w:t>
        </w:r>
      </w:ins>
    </w:p>
    <w:p>
      <w:pPr>
        <w:rPr>
          <w:ins w:id="4" w:author="Anandu P R" w:date="2021-12-16T18:07:01Z"/>
          <w:color w:val="000080"/>
          <w:rPrChange w:id="5" w:author="Anandu P R" w:date="2021-12-16T18:14:16Z">
            <w:rPr/>
          </w:rPrChange>
        </w:rPr>
      </w:pPr>
    </w:p>
    <w:p>
      <w:pPr>
        <w:rPr>
          <w:ins w:id="6" w:author="Anandu P R" w:date="2021-12-16T18:07:01Z"/>
          <w:color w:val="000080"/>
          <w:rPrChange w:id="7" w:author="Anandu P R" w:date="2021-12-16T18:14:16Z">
            <w:rPr/>
          </w:rPrChange>
        </w:rPr>
      </w:pPr>
    </w:p>
    <w:p>
      <w:pPr>
        <w:rPr>
          <w:ins w:id="8" w:author="Anandu P R" w:date="2021-12-16T18:07:01Z"/>
          <w:color w:val="000080"/>
          <w:rPrChange w:id="9" w:author="Anandu P R" w:date="2021-12-16T18:14:16Z">
            <w:rPr/>
          </w:rPrChange>
        </w:rPr>
      </w:pPr>
    </w:p>
    <w:p>
      <w:pPr>
        <w:rPr>
          <w:ins w:id="10" w:author="Anandu P R" w:date="2021-12-16T18:07:01Z"/>
          <w:color w:val="000080"/>
          <w:rPrChange w:id="11" w:author="Anandu P R" w:date="2021-12-16T18:14:16Z">
            <w:rPr/>
          </w:rPrChange>
        </w:rPr>
      </w:pPr>
    </w:p>
    <w:p>
      <w:pPr>
        <w:pStyle w:val="Heading3"/>
        <w:keepLines w:val="off"/>
        <w:spacing w:before="100" w:after="100" w:line="240" w:lineRule="auto"/>
        <w:ind w:left="0" w:firstLine="720"/>
        <w:jc w:val="left"/>
        <w:rPr>
          <w:ins w:id="12" w:author="Anandu P R" w:date="2021-12-16T18:07:01Z"/>
          <w:color w:val="000080"/>
          <w:rPrChange w:id="13" w:author="Anandu P R" w:date="2021-12-16T18:14:16Z">
            <w:rPr/>
          </w:rPrChange>
        </w:rPr>
      </w:pPr>
      <w:ins w:id="14" w:author="Anandu P R" w:date="2021-12-16T18:07:01Z">
        <w:r>
          <w:rPr>
            <w:color w:val="000080"/>
            <w:sz w:val="30"/>
            <w:szCs w:val="30"/>
            <w:rtl w:val="off"/>
            <w:rPrChange w:id="15" w:author="Anandu P R" w:date="2021-12-16T18:14:16Z">
              <w:rPr/>
            </w:rPrChange>
          </w:rPr>
          <w:t>PROGRAMMING WITH ARDUINO AND RASPBERRY PI</w:t>
        </w:r>
      </w:ins>
    </w:p>
    <w:p>
      <w:pPr>
        <w:rPr>
          <w:ins w:id="16" w:author="Anandu P R" w:date="2021-12-16T18:07:01Z"/>
          <w:color w:val="000080"/>
          <w:rPrChange w:id="17" w:author="Anandu P R" w:date="2021-12-16T18:14:16Z">
            <w:rPr/>
          </w:rPrChange>
        </w:rPr>
      </w:pPr>
    </w:p>
    <w:p>
      <w:pPr>
        <w:rPr>
          <w:ins w:id="18" w:author="Anandu P R" w:date="2021-12-16T18:07:01Z"/>
          <w:color w:val="000080"/>
          <w:rPrChange w:id="19" w:author="Anandu P R" w:date="2021-12-16T18:14:16Z">
            <w:rPr/>
          </w:rPrChange>
        </w:rPr>
      </w:pPr>
    </w:p>
    <w:p>
      <w:pPr>
        <w:rPr>
          <w:ins w:id="20" w:author="Anandu P R" w:date="2021-12-16T18:07:01Z"/>
          <w:color w:val="000080"/>
          <w:rPrChange w:id="21" w:author="Anandu P R" w:date="2021-12-16T18:14:16Z">
            <w:rPr/>
          </w:rPrChange>
        </w:rPr>
      </w:pPr>
    </w:p>
    <w:p>
      <w:pPr>
        <w:rPr>
          <w:ins w:id="22" w:author="Anandu P R" w:date="2021-12-16T18:07:01Z"/>
          <w:color w:val="000080"/>
          <w:rPrChange w:id="23" w:author="Anandu P R" w:date="2021-12-16T18:14:16Z">
            <w:rPr/>
          </w:rPrChange>
        </w:rPr>
      </w:pPr>
    </w:p>
    <w:p>
      <w:pPr>
        <w:rPr>
          <w:ins w:id="24" w:author="Anandu P R" w:date="2021-12-16T18:07:01Z"/>
          <w:color w:val="000080"/>
          <w:rPrChange w:id="25" w:author="Anandu P R" w:date="2021-12-16T18:14:16Z">
            <w:rPr/>
          </w:rPrChange>
        </w:rPr>
      </w:pPr>
    </w:p>
    <w:p>
      <w:pPr>
        <w:rPr>
          <w:ins w:id="26" w:author="Anandu P R" w:date="2021-12-16T18:07:01Z"/>
          <w:color w:val="000080"/>
          <w:rPrChange w:id="27" w:author="Anandu P R" w:date="2021-12-16T18:14:16Z">
            <w:rPr/>
          </w:rPrChange>
        </w:rPr>
      </w:pPr>
    </w:p>
    <w:p>
      <w:pPr>
        <w:pStyle w:val="Heading3"/>
        <w:keepLines w:val="off"/>
        <w:spacing w:before="100" w:after="100" w:line="240" w:lineRule="auto"/>
        <w:ind w:left="5760" w:firstLine="0"/>
        <w:jc w:val="right"/>
        <w:rPr>
          <w:color w:val="000080"/>
        </w:rPr>
      </w:pPr>
      <w:r>
        <w:rPr>
          <w:color w:val="000080"/>
          <w:rtl w:val="off"/>
        </w:rPr>
        <w:t>16-12-2021</w:t>
      </w:r>
      <w:r>
        <w:rPr>
          <w:color w:val="000080"/>
          <w:rtl w:val="off"/>
        </w:rPr>
        <w:tab/>
      </w:r>
    </w:p>
    <w:p>
      <w:pPr>
        <w:pStyle w:val="Normal"/>
        <w:keepLines w:val="off"/>
        <w:spacing w:before="100" w:after="100" w:line="240" w:lineRule="auto"/>
        <w:ind w:left="5760" w:firstLine="0"/>
        <w:jc w:val="right"/>
        <w:rPr/>
      </w:pPr>
    </w:p>
    <w:p>
      <w:pPr>
        <w:pStyle w:val="Heading3"/>
        <w:keepLines w:val="off"/>
        <w:spacing w:before="100" w:after="100" w:line="240" w:lineRule="auto"/>
        <w:ind w:left="5760" w:firstLine="0"/>
        <w:jc w:val="right"/>
        <w:rPr>
          <w:color w:val="000080"/>
        </w:rPr>
      </w:pPr>
      <w:r>
        <w:rPr>
          <w:color w:val="000080"/>
          <w:rtl w:val="off"/>
        </w:rPr>
        <w:t>Submitted to,</w:t>
      </w:r>
    </w:p>
    <w:p>
      <w:pPr>
        <w:jc w:val="right"/>
        <w:rPr>
          <w:color w:val="000080"/>
        </w:rPr>
      </w:pPr>
      <w:r>
        <w:rPr>
          <w:color w:val="000080"/>
          <w:rtl w:val="off"/>
        </w:rPr>
        <w:tab/>
        <w:tab/>
        <w:tab/>
        <w:tab/>
        <w:tab/>
        <w:tab/>
        <w:tab/>
        <w:tab/>
      </w:r>
      <w:r>
        <w:rPr>
          <w:color w:val="000080"/>
          <w:rtl w:val="off"/>
        </w:rPr>
        <w:t>Sangeetha Jose</w:t>
      </w:r>
    </w:p>
    <w:p>
      <w:pPr>
        <w:jc w:val="right"/>
        <w:rPr>
          <w:color w:val="000080"/>
        </w:rPr>
      </w:pPr>
    </w:p>
    <w:p>
      <w:pPr>
        <w:pStyle w:val="Heading3"/>
        <w:keepLines w:val="off"/>
        <w:spacing w:before="100" w:after="100" w:line="240" w:lineRule="auto"/>
        <w:ind w:left="5760" w:firstLine="0"/>
        <w:jc w:val="right"/>
        <w:rPr>
          <w:color w:val="000080"/>
        </w:rPr>
      </w:pPr>
      <w:r>
        <w:rPr>
          <w:color w:val="000080"/>
          <w:rtl w:val="off"/>
        </w:rPr>
        <w:t xml:space="preserve">Submitted by, </w:t>
      </w:r>
    </w:p>
    <w:p>
      <w:pPr>
        <w:ind w:left="5760" w:firstLine="0"/>
        <w:jc w:val="right"/>
        <w:rPr>
          <w:color w:val="000080"/>
        </w:rPr>
      </w:pPr>
      <w:r>
        <w:rPr>
          <w:color w:val="000080"/>
          <w:rtl w:val="off"/>
        </w:rPr>
        <w:t>Anandu P R</w:t>
      </w:r>
    </w:p>
    <w:p>
      <w:pPr>
        <w:ind w:left="5760" w:firstLine="0"/>
        <w:jc w:val="right"/>
        <w:rPr>
          <w:color w:val="000080"/>
        </w:rPr>
      </w:pPr>
    </w:p>
    <w:p>
      <w:pPr>
        <w:pStyle w:val="Heading3"/>
        <w:keepLines w:val="off"/>
        <w:spacing w:before="100" w:after="100" w:line="240" w:lineRule="auto"/>
        <w:ind w:left="1720" w:firstLine="0"/>
        <w:jc w:val="right"/>
        <w:rPr>
          <w:color w:val="000080"/>
        </w:rPr>
      </w:pPr>
      <w:r>
        <w:rPr>
          <w:color w:val="000080"/>
          <w:rtl w:val="off"/>
        </w:rPr>
        <w:tab/>
        <w:tab/>
        <w:tab/>
        <w:tab/>
        <w:tab/>
        <w:tab/>
        <w:t>Roll No: 9</w:t>
      </w:r>
    </w:p>
    <w:p>
      <w:pPr>
        <w:pStyle w:val="Heading3"/>
        <w:keepLines w:val="off"/>
        <w:spacing w:before="100" w:after="100" w:line="240" w:lineRule="auto"/>
        <w:ind w:left="1720" w:firstLine="0"/>
        <w:jc w:val="right"/>
        <w:rPr>
          <w:color w:val="000080"/>
        </w:rPr>
      </w:pPr>
      <w:r>
        <w:rPr>
          <w:color w:val="000080"/>
          <w:rtl w:val="off"/>
        </w:rPr>
        <w:tab/>
        <w:tab/>
        <w:tab/>
        <w:tab/>
        <w:tab/>
        <w:tab/>
        <w:t>S1 MCA</w:t>
      </w:r>
    </w:p>
    <w:p>
      <w:pPr>
        <w:rPr>
          <w:ins w:id="28" w:author="Anandu P R" w:date="2021-12-16T18:07:01Z"/>
          <w:color w:val="000080"/>
          <w:rPrChange w:id="29" w:author="Anandu P R" w:date="2021-12-16T18:14:16Z">
            <w:rPr/>
          </w:rPrChange>
        </w:rPr>
      </w:pPr>
    </w:p>
    <w:p>
      <w:pPr>
        <w:rPr>
          <w:ins w:id="30" w:author="Anandu P R" w:date="2021-12-16T18:07:01Z"/>
          <w:color w:val="000080"/>
          <w:rPrChange w:id="31" w:author="Anandu P R" w:date="2021-12-16T18:14:16Z">
            <w:rPr/>
          </w:rPrChange>
        </w:rPr>
      </w:pPr>
    </w:p>
    <w:p>
      <w:pPr>
        <w:rPr>
          <w:ins w:id="32" w:author="Anandu P R" w:date="2021-12-16T18:07:01Z"/>
          <w:color w:val="000080"/>
          <w:rPrChange w:id="33" w:author="Anandu P R" w:date="2021-12-16T18:14:16Z">
            <w:rPr/>
          </w:rPrChange>
        </w:rPr>
      </w:pPr>
    </w:p>
    <w:p>
      <w:pPr>
        <w:rPr>
          <w:ins w:id="34" w:author="Anandu P R" w:date="2021-12-16T18:07:01Z"/>
          <w:color w:val="000080"/>
          <w:rPrChange w:id="35" w:author="Anandu P R" w:date="2021-12-16T18:14:16Z">
            <w:rPr/>
          </w:rPrChange>
        </w:rPr>
      </w:pPr>
    </w:p>
    <w:p>
      <w:pPr>
        <w:rPr>
          <w:ins w:id="36" w:author="Anandu P R" w:date="2021-12-16T18:07:01Z"/>
          <w:color w:val="000080"/>
          <w:rPrChange w:id="37" w:author="Anandu P R" w:date="2021-12-16T18:14:16Z">
            <w:rPr/>
          </w:rPrChange>
        </w:rPr>
      </w:pPr>
    </w:p>
    <w:p>
      <w:pPr>
        <w:rPr>
          <w:ins w:id="38" w:author="Anandu P R" w:date="2021-12-16T18:07:01Z"/>
          <w:color w:val="000080"/>
          <w:rPrChange w:id="39" w:author="Anandu P R" w:date="2021-12-16T18:14:16Z">
            <w:rPr/>
          </w:rPrChange>
        </w:rPr>
      </w:pPr>
    </w:p>
    <w:p>
      <w:pPr>
        <w:rPr>
          <w:ins w:id="40" w:author="Anandu P R" w:date="2021-12-16T18:07:01Z"/>
          <w:color w:val="000080"/>
          <w:rPrChange w:id="41" w:author="Anandu P R" w:date="2021-12-16T18:14:16Z">
            <w:rPr/>
          </w:rPrChange>
        </w:rPr>
      </w:pPr>
    </w:p>
    <w:p>
      <w:pPr>
        <w:pStyle w:val="Heading3"/>
        <w:keepLines w:val="off"/>
        <w:spacing w:before="140" w:after="120" w:line="240" w:lineRule="auto"/>
        <w:jc w:val="both"/>
        <w:rPr>
          <w:ins w:id="42" w:author="Anandu P R" w:date="2021-12-16T18:07:01Z"/>
          <w:color w:val="000080"/>
          <w:rPrChange w:id="43" w:author="Anandu P R" w:date="2021-12-16T18:14:16Z">
            <w:rPr/>
          </w:rPrChange>
        </w:rPr>
      </w:pPr>
    </w:p>
    <w:p>
      <w:pPr>
        <w:rPr>
          <w:ins w:id="44" w:author="Anandu P R" w:date="2021-12-16T18:07:01Z"/>
          <w:color w:val="000080"/>
          <w:rPrChange w:id="45" w:author="Anandu P R" w:date="2021-12-16T18:14:16Z">
            <w:rPr/>
          </w:rPrChange>
        </w:rPr>
      </w:pPr>
    </w:p>
    <w:p>
      <w:pPr>
        <w:rPr>
          <w:ins w:id="46" w:author="Anandu P R" w:date="2021-12-16T18:07:01Z"/>
          <w:color w:val="000080"/>
          <w:rPrChange w:id="47" w:author="Anandu P R" w:date="2021-12-16T18:14:16Z">
            <w:rPr/>
          </w:rPrChange>
        </w:rPr>
      </w:pPr>
    </w:p>
    <w:p>
      <w:pPr>
        <w:rPr>
          <w:ins w:id="48" w:author="Anandu P R" w:date="2021-12-16T18:07:01Z"/>
          <w:color w:val="000080"/>
          <w:rPrChange w:id="49" w:author="Anandu P R" w:date="2021-12-16T18:14:16Z">
            <w:rPr/>
          </w:rPrChange>
        </w:rPr>
      </w:pPr>
    </w:p>
    <w:p>
      <w:pPr>
        <w:rPr>
          <w:ins w:id="50" w:author="Anandu P R" w:date="2021-12-16T18:07:01Z"/>
          <w:color w:val="000080"/>
          <w:rPrChange w:id="51" w:author="Anandu P R" w:date="2021-12-16T18:14:16Z">
            <w:rPr/>
          </w:rPrChange>
        </w:rPr>
      </w:pPr>
    </w:p>
    <w:p>
      <w:pPr>
        <w:rPr>
          <w:ins w:id="52" w:author="Anandu P R" w:date="2021-12-16T18:07:01Z"/>
          <w:color w:val="000080"/>
          <w:rPrChange w:id="53" w:author="Anandu P R" w:date="2021-12-16T18:14:16Z">
            <w:rPr/>
          </w:rPrChange>
        </w:rPr>
      </w:pPr>
    </w:p>
    <w:p>
      <w:pPr>
        <w:pStyle w:val="Heading3"/>
        <w:keepLines w:val="off"/>
        <w:spacing w:before="140" w:after="120" w:line="240" w:lineRule="auto"/>
        <w:jc w:val="both"/>
        <w:rPr>
          <w:rFonts w:ascii="Liberation Serif" w:cs="Liberation Serif" w:eastAsia="Liberation Serif" w:hAnsi="Liberation Serif"/>
          <w:b/>
          <w:color w:val="000080"/>
          <w:sz w:val="36"/>
          <w:szCs w:val="36"/>
          <w:rPrChange w:id="54" w:author="Anandu P R" w:date="2021-12-16T18:14:16Z">
            <w:rPr>
              <w:rFonts w:ascii="Liberation Serif" w:cs="Liberation Serif" w:eastAsia="Liberation Serif" w:hAnsi="Liberation Serif"/>
              <w:b/>
              <w:color w:val="000000"/>
              <w:sz w:val="36"/>
              <w:szCs w:val="36"/>
            </w:rPr>
          </w:rPrChange>
        </w:rPr>
      </w:pPr>
      <w:r>
        <w:rPr>
          <w:rFonts w:ascii="Liberation Serif" w:cs="Liberation Serif" w:eastAsia="Liberation Serif" w:hAnsi="Liberation Serif"/>
          <w:b/>
          <w:color w:val="000080"/>
          <w:sz w:val="36"/>
          <w:szCs w:val="36"/>
          <w:rtl w:val="off"/>
          <w:rPrChange w:id="55" w:author="Anandu P R" w:date="2021-12-16T18:14:16Z">
            <w:rPr>
              <w:rFonts w:ascii="Liberation Serif" w:cs="Liberation Serif" w:eastAsia="Liberation Serif" w:hAnsi="Liberation Serif"/>
              <w:b/>
              <w:color w:val="000000"/>
              <w:sz w:val="36"/>
              <w:szCs w:val="36"/>
            </w:rPr>
          </w:rPrChange>
        </w:rPr>
        <w:t>Arduino</w:t>
      </w:r>
    </w:p>
    <w:p>
      <w:pPr>
        <w:spacing w:after="140" w:line="288" w:lineRule="auto"/>
        <w:ind w:firstLine="720"/>
        <w:jc w:val="both"/>
        <w:rPr>
          <w:color w:val="000000" w:themeColor="dk1"/>
          <w:sz w:val="28"/>
          <w:szCs w:val="28"/>
          <w:highlight w:val="white"/>
          <w:rPrChange w:id="56" w:author="Anandu P R" w:date="2021-12-16T18:14:16Z">
            <w:rPr>
              <w:sz w:val="28"/>
              <w:szCs w:val="28"/>
              <w:highlight w:val="white"/>
            </w:rPr>
          </w:rPrChange>
        </w:rPr>
      </w:pPr>
      <w:r>
        <w:rPr>
          <w:rFonts w:ascii="Liberation Serif" w:cs="Liberation Serif" w:eastAsia="Liberation Serif" w:hAnsi="Liberation Serif"/>
          <w:color w:val="000000" w:themeColor="dk1"/>
          <w:sz w:val="30"/>
          <w:szCs w:val="30"/>
          <w:rtl w:val="off"/>
          <w:rPrChange w:id="57" w:author="Anandu P R" w:date="2021-12-16T18:14:16Z">
            <w:rPr>
              <w:rFonts w:ascii="Liberation Serif" w:cs="Liberation Serif" w:eastAsia="Liberation Serif" w:hAnsi="Liberation Serif"/>
              <w:sz w:val="30"/>
              <w:szCs w:val="30"/>
            </w:rPr>
          </w:rPrChange>
        </w:rPr>
        <w:t xml:space="preserve">Arduino is an open-source electronics platform based on easy-to-use hardware and software. </w:t>
      </w:r>
      <w:r>
        <w:rPr>
          <w:color w:val="000000" w:themeColor="dk1"/>
          <w:sz w:val="28"/>
          <w:szCs w:val="28"/>
          <w:highlight w:val="white"/>
          <w:rtl w:val="off"/>
          <w:rPrChange w:id="58" w:author="Anandu P R" w:date="2021-12-16T18:14:16Z">
            <w:rPr>
              <w:sz w:val="28"/>
              <w:szCs w:val="28"/>
              <w:highlight w:val="white"/>
            </w:rPr>
          </w:rPrChange>
        </w:rPr>
        <w:t>Arduino boards senses the environment by receiving inputs from many sensors, and affects their surroundings by controlling lights, motors, and other actuators. Arduino boards are the microcontroller development platform that will be at the heart of your projects. When making something you will be building the circuits and interfaces for interaction, and telling the microcontroller how to interface with other components.</w:t>
      </w:r>
    </w:p>
    <w:p>
      <w:pPr>
        <w:spacing w:after="140" w:line="288" w:lineRule="auto"/>
        <w:ind w:firstLine="720"/>
        <w:jc w:val="both"/>
        <w:rPr>
          <w:rFonts w:ascii="Liberation Serif" w:cs="Liberation Serif" w:eastAsia="Liberation Serif" w:hAnsi="Liberation Serif"/>
          <w:ins w:id="59" w:author="Anandu P R" w:date="2021-12-16T17:13:00Z"/>
          <w:color w:val="000000" w:themeColor="dk1"/>
          <w:sz w:val="30"/>
          <w:szCs w:val="30"/>
          <w:rPrChange w:id="60" w:author="Anandu P R" w:date="2021-12-16T18:14:16Z">
            <w:rPr>
              <w:rFonts w:ascii="Liberation Serif" w:cs="Liberation Serif" w:eastAsia="Liberation Serif" w:hAnsi="Liberation Serif"/>
              <w:sz w:val="30"/>
              <w:szCs w:val="30"/>
            </w:rPr>
          </w:rPrChange>
        </w:rPr>
      </w:pPr>
      <w:r>
        <w:rPr>
          <w:rFonts w:ascii="Liberation Serif" w:cs="Liberation Serif" w:eastAsia="Liberation Serif" w:hAnsi="Liberation Serif"/>
          <w:color w:val="000000" w:themeColor="dk1"/>
          <w:sz w:val="30"/>
          <w:szCs w:val="30"/>
          <w:rtl w:val="off"/>
          <w:rPrChange w:id="61" w:author="Anandu P R" w:date="2021-12-16T18:14:16Z">
            <w:rPr>
              <w:rFonts w:ascii="Liberation Serif" w:cs="Liberation Serif" w:eastAsia="Liberation Serif" w:hAnsi="Liberation Serif"/>
              <w:sz w:val="30"/>
              <w:szCs w:val="30"/>
            </w:rPr>
          </w:rPrChange>
        </w:rPr>
        <w:t xml:space="preserve"> </w:t>
      </w:r>
      <w:r>
        <w:fldChar w:fldCharType="begin"/>
      </w:r>
      <w:r>
        <w:instrText xml:space="preserve">HYPERLINK "https://www.arduino.cc/en/Main/Products" </w:instrText>
      </w:r>
      <w:r>
        <w:fldChar w:fldCharType="separate"/>
      </w:r>
      <w:r>
        <w:rPr>
          <w:rFonts w:ascii="Liberation Serif" w:cs="Liberation Serif" w:eastAsia="Liberation Serif" w:hAnsi="Liberation Serif"/>
          <w:color w:val="000000" w:themeColor="dk1"/>
          <w:sz w:val="30"/>
          <w:szCs w:val="30"/>
          <w:u w:val="single"/>
          <w:rtl w:val="off"/>
          <w:rPrChange w:id="62" w:author="Anandu P R" w:date="2021-12-16T18:14:16Z">
            <w:rPr>
              <w:rFonts w:ascii="Liberation Serif" w:cs="Liberation Serif" w:eastAsia="Liberation Serif" w:hAnsi="Liberation Serif"/>
              <w:color w:val="000080"/>
              <w:sz w:val="30"/>
              <w:szCs w:val="30"/>
              <w:u w:val="single"/>
            </w:rPr>
          </w:rPrChange>
        </w:rPr>
        <w:t>Arduino boards</w:t>
      </w:r>
      <w:r>
        <w:fldChar w:fldCharType="end"/>
      </w:r>
      <w:r>
        <w:rPr>
          <w:rFonts w:ascii="Liberation Serif" w:cs="Liberation Serif" w:eastAsia="Liberation Serif" w:hAnsi="Liberation Serif"/>
          <w:color w:val="000000" w:themeColor="dk1"/>
          <w:sz w:val="30"/>
          <w:szCs w:val="30"/>
          <w:rtl w:val="off"/>
          <w:rPrChange w:id="63" w:author="Anandu P R" w:date="2021-12-16T18:14:16Z">
            <w:rPr>
              <w:rFonts w:ascii="Liberation Serif" w:cs="Liberation Serif" w:eastAsia="Liberation Serif" w:hAnsi="Liberation Serif"/>
              <w:sz w:val="30"/>
              <w:szCs w:val="30"/>
            </w:rPr>
          </w:rPrChange>
        </w:rPr>
        <w:t xml:space="preserve"> 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 To do so you use the </w:t>
      </w:r>
      <w:r>
        <w:fldChar w:fldCharType="begin"/>
      </w:r>
      <w:r>
        <w:instrText xml:space="preserve">HYPERLINK "https://www.arduino.cc/en/Reference/HomePage" </w:instrText>
      </w:r>
      <w:r>
        <w:fldChar w:fldCharType="separate"/>
      </w:r>
      <w:r>
        <w:rPr>
          <w:rFonts w:ascii="Liberation Serif" w:cs="Liberation Serif" w:eastAsia="Liberation Serif" w:hAnsi="Liberation Serif"/>
          <w:color w:val="000000" w:themeColor="dk1"/>
          <w:sz w:val="30"/>
          <w:szCs w:val="30"/>
          <w:u w:val="single"/>
          <w:rtl w:val="off"/>
          <w:rPrChange w:id="64" w:author="Anandu P R" w:date="2021-12-16T18:14:16Z">
            <w:rPr>
              <w:rFonts w:ascii="Liberation Serif" w:cs="Liberation Serif" w:eastAsia="Liberation Serif" w:hAnsi="Liberation Serif"/>
              <w:color w:val="000080"/>
              <w:sz w:val="30"/>
              <w:szCs w:val="30"/>
              <w:u w:val="single"/>
            </w:rPr>
          </w:rPrChange>
        </w:rPr>
        <w:t>Arduino programming language</w:t>
      </w:r>
      <w:r>
        <w:fldChar w:fldCharType="end"/>
      </w:r>
      <w:r>
        <w:rPr>
          <w:rFonts w:ascii="Liberation Serif" w:cs="Liberation Serif" w:eastAsia="Liberation Serif" w:hAnsi="Liberation Serif"/>
          <w:color w:val="000000" w:themeColor="dk1"/>
          <w:sz w:val="30"/>
          <w:szCs w:val="30"/>
          <w:rtl w:val="off"/>
          <w:rPrChange w:id="65" w:author="Anandu P R" w:date="2021-12-16T18:14:16Z">
            <w:rPr>
              <w:rFonts w:ascii="Liberation Serif" w:cs="Liberation Serif" w:eastAsia="Liberation Serif" w:hAnsi="Liberation Serif"/>
              <w:sz w:val="30"/>
              <w:szCs w:val="30"/>
            </w:rPr>
          </w:rPrChange>
        </w:rPr>
        <w:t xml:space="preserve"> (based on </w:t>
      </w:r>
      <w:r>
        <w:fldChar w:fldCharType="begin"/>
      </w:r>
      <w:r>
        <w:instrText xml:space="preserve">HYPERLINK "http://wiring.org.co/" </w:instrText>
      </w:r>
      <w:r>
        <w:fldChar w:fldCharType="separate"/>
      </w:r>
      <w:r>
        <w:rPr>
          <w:rFonts w:ascii="Liberation Serif" w:cs="Liberation Serif" w:eastAsia="Liberation Serif" w:hAnsi="Liberation Serif"/>
          <w:color w:val="000000" w:themeColor="dk1"/>
          <w:sz w:val="30"/>
          <w:szCs w:val="30"/>
          <w:u w:val="single"/>
          <w:rtl w:val="off"/>
          <w:rPrChange w:id="66" w:author="Anandu P R" w:date="2021-12-16T18:14:16Z">
            <w:rPr>
              <w:rFonts w:ascii="Liberation Serif" w:cs="Liberation Serif" w:eastAsia="Liberation Serif" w:hAnsi="Liberation Serif"/>
              <w:color w:val="000080"/>
              <w:sz w:val="30"/>
              <w:szCs w:val="30"/>
              <w:u w:val="single"/>
            </w:rPr>
          </w:rPrChange>
        </w:rPr>
        <w:t>Wiring</w:t>
      </w:r>
      <w:r>
        <w:fldChar w:fldCharType="end"/>
      </w:r>
      <w:r>
        <w:rPr>
          <w:rFonts w:ascii="Liberation Serif" w:cs="Liberation Serif" w:eastAsia="Liberation Serif" w:hAnsi="Liberation Serif"/>
          <w:color w:val="000000" w:themeColor="dk1"/>
          <w:sz w:val="30"/>
          <w:szCs w:val="30"/>
          <w:rtl w:val="off"/>
          <w:rPrChange w:id="67" w:author="Anandu P R" w:date="2021-12-16T18:14:16Z">
            <w:rPr>
              <w:rFonts w:ascii="Liberation Serif" w:cs="Liberation Serif" w:eastAsia="Liberation Serif" w:hAnsi="Liberation Serif"/>
              <w:sz w:val="30"/>
              <w:szCs w:val="30"/>
            </w:rPr>
          </w:rPrChange>
        </w:rPr>
        <w:t xml:space="preserve">), and </w:t>
      </w:r>
      <w:r>
        <w:fldChar w:fldCharType="begin"/>
      </w:r>
      <w:r>
        <w:instrText xml:space="preserve">HYPERLINK "https://www.arduino.cc/en/Main/Software" </w:instrText>
      </w:r>
      <w:r>
        <w:fldChar w:fldCharType="separate"/>
      </w:r>
      <w:r>
        <w:rPr>
          <w:rFonts w:ascii="Liberation Serif" w:cs="Liberation Serif" w:eastAsia="Liberation Serif" w:hAnsi="Liberation Serif"/>
          <w:color w:val="000000" w:themeColor="dk1"/>
          <w:sz w:val="30"/>
          <w:szCs w:val="30"/>
          <w:u w:val="single"/>
          <w:rtl w:val="off"/>
          <w:rPrChange w:id="68" w:author="Anandu P R" w:date="2021-12-16T18:14:16Z">
            <w:rPr>
              <w:rFonts w:ascii="Liberation Serif" w:cs="Liberation Serif" w:eastAsia="Liberation Serif" w:hAnsi="Liberation Serif"/>
              <w:color w:val="000080"/>
              <w:sz w:val="30"/>
              <w:szCs w:val="30"/>
              <w:u w:val="single"/>
            </w:rPr>
          </w:rPrChange>
        </w:rPr>
        <w:t>the Arduino Software (IDE)</w:t>
      </w:r>
      <w:r>
        <w:fldChar w:fldCharType="end"/>
      </w:r>
      <w:r>
        <w:rPr>
          <w:rFonts w:ascii="Liberation Serif" w:cs="Liberation Serif" w:eastAsia="Liberation Serif" w:hAnsi="Liberation Serif"/>
          <w:color w:val="000000" w:themeColor="dk1"/>
          <w:sz w:val="30"/>
          <w:szCs w:val="30"/>
          <w:rtl w:val="off"/>
          <w:rPrChange w:id="69" w:author="Anandu P R" w:date="2021-12-16T18:14:16Z">
            <w:rPr>
              <w:rFonts w:ascii="Liberation Serif" w:cs="Liberation Serif" w:eastAsia="Liberation Serif" w:hAnsi="Liberation Serif"/>
              <w:sz w:val="30"/>
              <w:szCs w:val="30"/>
            </w:rPr>
          </w:rPrChange>
        </w:rPr>
        <w:t xml:space="preserve">, based on </w:t>
      </w:r>
      <w:r>
        <w:fldChar w:fldCharType="begin"/>
      </w:r>
      <w:r>
        <w:instrText xml:space="preserve">HYPERLINK "https://processing.org/" </w:instrText>
      </w:r>
      <w:r>
        <w:fldChar w:fldCharType="separate"/>
      </w:r>
      <w:r>
        <w:rPr>
          <w:rFonts w:ascii="Liberation Serif" w:cs="Liberation Serif" w:eastAsia="Liberation Serif" w:hAnsi="Liberation Serif"/>
          <w:color w:val="000000" w:themeColor="dk1"/>
          <w:sz w:val="30"/>
          <w:szCs w:val="30"/>
          <w:u w:val="single"/>
          <w:rtl w:val="off"/>
          <w:rPrChange w:id="70" w:author="Anandu P R" w:date="2021-12-16T18:14:16Z">
            <w:rPr>
              <w:rFonts w:ascii="Liberation Serif" w:cs="Liberation Serif" w:eastAsia="Liberation Serif" w:hAnsi="Liberation Serif"/>
              <w:color w:val="000080"/>
              <w:sz w:val="30"/>
              <w:szCs w:val="30"/>
              <w:u w:val="single"/>
            </w:rPr>
          </w:rPrChange>
        </w:rPr>
        <w:t>Processing</w:t>
      </w:r>
      <w:r>
        <w:fldChar w:fldCharType="end"/>
      </w:r>
      <w:r>
        <w:rPr>
          <w:rFonts w:ascii="Liberation Serif" w:cs="Liberation Serif" w:eastAsia="Liberation Serif" w:hAnsi="Liberation Serif"/>
          <w:color w:val="000000" w:themeColor="dk1"/>
          <w:sz w:val="30"/>
          <w:szCs w:val="30"/>
          <w:rtl w:val="off"/>
          <w:rPrChange w:id="71" w:author="Anandu P R" w:date="2021-12-16T18:14:16Z">
            <w:rPr>
              <w:rFonts w:ascii="Liberation Serif" w:cs="Liberation Serif" w:eastAsia="Liberation Serif" w:hAnsi="Liberation Serif"/>
              <w:sz w:val="30"/>
              <w:szCs w:val="30"/>
            </w:rPr>
          </w:rPrChange>
        </w:rPr>
        <w:t>.</w:t>
      </w:r>
    </w:p>
    <w:p>
      <w:pPr>
        <w:spacing w:before="180" w:after="180" w:line="288" w:lineRule="auto"/>
        <w:ind w:firstLine="720"/>
        <w:jc w:val="both"/>
        <w:rPr>
          <w:rFonts w:ascii="Liberation Serif" w:cs="Liberation Serif" w:eastAsia="Liberation Serif" w:hAnsi="Liberation Serif"/>
          <w:ins w:id="72" w:author="Anandu P R" w:date="2021-12-16T17:13:00Z"/>
          <w:color w:val="000000" w:themeColor="dk1"/>
          <w:sz w:val="30"/>
          <w:szCs w:val="30"/>
          <w:rPrChange w:id="73" w:author="Anandu P R" w:date="2021-12-16T18:14:16Z">
            <w:rPr>
              <w:rFonts w:ascii="Liberation Serif" w:cs="Liberation Serif" w:eastAsia="Liberation Serif" w:hAnsi="Liberation Serif"/>
              <w:sz w:val="30"/>
              <w:szCs w:val="30"/>
            </w:rPr>
          </w:rPrChange>
        </w:rPr>
      </w:pPr>
      <w:ins w:id="74" w:author="Anandu P R" w:date="2021-12-16T17:13:00Z">
        <w:r>
          <w:rPr>
            <w:rFonts w:ascii="Liberation Serif" w:cs="Liberation Serif" w:eastAsia="Liberation Serif" w:hAnsi="Liberation Serif"/>
            <w:color w:val="000000" w:themeColor="dk1"/>
            <w:sz w:val="30"/>
            <w:szCs w:val="30"/>
            <w:rtl w:val="off"/>
            <w:rPrChange w:id="75" w:author="Anandu P R" w:date="2021-12-16T18:14:16Z">
              <w:rPr>
                <w:rFonts w:ascii="Liberation Serif" w:cs="Liberation Serif" w:eastAsia="Liberation Serif" w:hAnsi="Liberation Serif"/>
                <w:sz w:val="30"/>
                <w:szCs w:val="30"/>
              </w:rPr>
            </w:rPrChange>
          </w:rPr>
          <w:t>Arduino board designs use a variety of</w:t>
        </w:r>
      </w:ins>
      <w:r>
        <w:fldChar w:fldCharType="begin"/>
      </w:r>
      <w:r>
        <w:instrText xml:space="preserve">HYPERLINK "https://en.wikipedia.org/wiki/Microprocessor"</w:instrText>
      </w:r>
      <w:r>
        <w:fldChar w:fldCharType="separate"/>
      </w:r>
      <w:ins w:id="76" w:author="Anandu P R" w:date="2021-12-16T17:13:00Z">
        <w:r>
          <w:rPr>
            <w:rFonts w:ascii="Liberation Serif" w:cs="Liberation Serif" w:eastAsia="Liberation Serif" w:hAnsi="Liberation Serif"/>
            <w:color w:val="000000" w:themeColor="dk1"/>
            <w:sz w:val="30"/>
            <w:szCs w:val="30"/>
            <w:rtl w:val="off"/>
            <w:rPrChange w:id="77" w:author="Anandu P R" w:date="2021-12-16T18:14:16Z">
              <w:rPr>
                <w:rFonts w:ascii="Liberation Serif" w:cs="Liberation Serif" w:eastAsia="Liberation Serif" w:hAnsi="Liberation Serif"/>
                <w:sz w:val="30"/>
                <w:szCs w:val="30"/>
              </w:rPr>
            </w:rPrChange>
          </w:rPr>
          <w:t xml:space="preserve"> </w:t>
        </w:r>
      </w:ins>
      <w:r>
        <w:fldChar w:fldCharType="end"/>
      </w:r>
      <w:r>
        <w:fldChar w:fldCharType="begin"/>
      </w:r>
      <w:r>
        <w:instrText xml:space="preserve">HYPERLINK "https://en.wikipedia.org/wiki/Microprocessor"</w:instrText>
      </w:r>
      <w:r>
        <w:fldChar w:fldCharType="separate"/>
      </w:r>
      <w:ins w:id="78" w:author="Anandu P R" w:date="2021-12-16T17:13:00Z">
        <w:r>
          <w:rPr>
            <w:rFonts w:ascii="Liberation Serif" w:cs="Liberation Serif" w:eastAsia="Liberation Serif" w:hAnsi="Liberation Serif"/>
            <w:color w:val="000000" w:themeColor="dk1"/>
            <w:sz w:val="30"/>
            <w:szCs w:val="30"/>
            <w:rtl w:val="off"/>
            <w:rPrChange w:id="79" w:author="Anandu P R" w:date="2021-12-16T18:14:16Z">
              <w:rPr>
                <w:rFonts w:ascii="Liberation Serif" w:cs="Liberation Serif" w:eastAsia="Liberation Serif" w:hAnsi="Liberation Serif"/>
                <w:sz w:val="30"/>
                <w:szCs w:val="30"/>
              </w:rPr>
            </w:rPrChange>
          </w:rPr>
          <w:t>microprocessors</w:t>
        </w:r>
      </w:ins>
      <w:r>
        <w:fldChar w:fldCharType="end"/>
      </w:r>
      <w:ins w:id="80" w:author="Anandu P R" w:date="2021-12-16T17:13:00Z">
        <w:r>
          <w:rPr>
            <w:rFonts w:ascii="Liberation Serif" w:cs="Liberation Serif" w:eastAsia="Liberation Serif" w:hAnsi="Liberation Serif"/>
            <w:color w:val="000000" w:themeColor="dk1"/>
            <w:sz w:val="30"/>
            <w:szCs w:val="30"/>
            <w:rtl w:val="off"/>
            <w:rPrChange w:id="81" w:author="Anandu P R" w:date="2021-12-16T18:14:16Z">
              <w:rPr>
                <w:rFonts w:ascii="Liberation Serif" w:cs="Liberation Serif" w:eastAsia="Liberation Serif" w:hAnsi="Liberation Serif"/>
                <w:sz w:val="30"/>
                <w:szCs w:val="30"/>
              </w:rPr>
            </w:rPrChange>
          </w:rPr>
          <w:t xml:space="preserve"> and controllers. The boards are equipped with sets of digital and analog</w:t>
        </w:r>
      </w:ins>
      <w:r>
        <w:fldChar w:fldCharType="begin"/>
      </w:r>
      <w:r>
        <w:instrText xml:space="preserve">HYPERLINK "https://en.wikipedia.org/wiki/Input/output"</w:instrText>
      </w:r>
      <w:r>
        <w:fldChar w:fldCharType="separate"/>
      </w:r>
      <w:ins w:id="82" w:author="Anandu P R" w:date="2021-12-16T17:13:00Z">
        <w:r>
          <w:rPr>
            <w:rFonts w:ascii="Liberation Serif" w:cs="Liberation Serif" w:eastAsia="Liberation Serif" w:hAnsi="Liberation Serif"/>
            <w:color w:val="000000" w:themeColor="dk1"/>
            <w:sz w:val="30"/>
            <w:szCs w:val="30"/>
            <w:rtl w:val="off"/>
            <w:rPrChange w:id="83" w:author="Anandu P R" w:date="2021-12-16T18:14:16Z">
              <w:rPr>
                <w:rFonts w:ascii="Liberation Serif" w:cs="Liberation Serif" w:eastAsia="Liberation Serif" w:hAnsi="Liberation Serif"/>
                <w:sz w:val="30"/>
                <w:szCs w:val="30"/>
              </w:rPr>
            </w:rPrChange>
          </w:rPr>
          <w:t xml:space="preserve"> </w:t>
        </w:r>
      </w:ins>
      <w:r>
        <w:fldChar w:fldCharType="end"/>
      </w:r>
      <w:r>
        <w:fldChar w:fldCharType="begin"/>
      </w:r>
      <w:r>
        <w:instrText xml:space="preserve">HYPERLINK "https://en.wikipedia.org/wiki/Input/output"</w:instrText>
      </w:r>
      <w:r>
        <w:fldChar w:fldCharType="separate"/>
      </w:r>
      <w:ins w:id="84" w:author="Anandu P R" w:date="2021-12-16T17:13:00Z">
        <w:r>
          <w:rPr>
            <w:rFonts w:ascii="Liberation Serif" w:cs="Liberation Serif" w:eastAsia="Liberation Serif" w:hAnsi="Liberation Serif"/>
            <w:color w:val="000000" w:themeColor="dk1"/>
            <w:sz w:val="30"/>
            <w:szCs w:val="30"/>
            <w:rtl w:val="off"/>
            <w:rPrChange w:id="85" w:author="Anandu P R" w:date="2021-12-16T18:14:16Z">
              <w:rPr>
                <w:rFonts w:ascii="Liberation Serif" w:cs="Liberation Serif" w:eastAsia="Liberation Serif" w:hAnsi="Liberation Serif"/>
                <w:sz w:val="30"/>
                <w:szCs w:val="30"/>
              </w:rPr>
            </w:rPrChange>
          </w:rPr>
          <w:t>input/output</w:t>
        </w:r>
      </w:ins>
      <w:r>
        <w:fldChar w:fldCharType="end"/>
      </w:r>
      <w:ins w:id="86" w:author="Anandu P R" w:date="2021-12-16T17:13:00Z">
        <w:r>
          <w:rPr>
            <w:rFonts w:ascii="Liberation Serif" w:cs="Liberation Serif" w:eastAsia="Liberation Serif" w:hAnsi="Liberation Serif"/>
            <w:color w:val="000000" w:themeColor="dk1"/>
            <w:sz w:val="30"/>
            <w:szCs w:val="30"/>
            <w:rtl w:val="off"/>
            <w:rPrChange w:id="87" w:author="Anandu P R" w:date="2021-12-16T18:14:16Z">
              <w:rPr>
                <w:rFonts w:ascii="Liberation Serif" w:cs="Liberation Serif" w:eastAsia="Liberation Serif" w:hAnsi="Liberation Serif"/>
                <w:sz w:val="30"/>
                <w:szCs w:val="30"/>
              </w:rPr>
            </w:rPrChange>
          </w:rPr>
          <w:t xml:space="preserve"> (I/O) pins that may be interfaced to various expansion boards ('shields') or</w:t>
        </w:r>
      </w:ins>
      <w:r>
        <w:fldChar w:fldCharType="begin"/>
      </w:r>
      <w:r>
        <w:instrText xml:space="preserve">HYPERLINK "https://en.wikipedia.org/wiki/Breadboards"</w:instrText>
      </w:r>
      <w:r>
        <w:fldChar w:fldCharType="separate"/>
      </w:r>
      <w:ins w:id="88" w:author="Anandu P R" w:date="2021-12-16T17:13:00Z">
        <w:r>
          <w:rPr>
            <w:rFonts w:ascii="Liberation Serif" w:cs="Liberation Serif" w:eastAsia="Liberation Serif" w:hAnsi="Liberation Serif"/>
            <w:color w:val="000000" w:themeColor="dk1"/>
            <w:sz w:val="30"/>
            <w:szCs w:val="30"/>
            <w:rtl w:val="off"/>
            <w:rPrChange w:id="89" w:author="Anandu P R" w:date="2021-12-16T18:14:16Z">
              <w:rPr>
                <w:rFonts w:ascii="Liberation Serif" w:cs="Liberation Serif" w:eastAsia="Liberation Serif" w:hAnsi="Liberation Serif"/>
                <w:sz w:val="30"/>
                <w:szCs w:val="30"/>
              </w:rPr>
            </w:rPrChange>
          </w:rPr>
          <w:t xml:space="preserve"> </w:t>
        </w:r>
      </w:ins>
      <w:r>
        <w:fldChar w:fldCharType="end"/>
      </w:r>
      <w:r>
        <w:fldChar w:fldCharType="begin"/>
      </w:r>
      <w:r>
        <w:instrText xml:space="preserve">HYPERLINK "https://en.wikipedia.org/wiki/Breadboards"</w:instrText>
      </w:r>
      <w:r>
        <w:fldChar w:fldCharType="separate"/>
      </w:r>
      <w:ins w:id="90" w:author="Anandu P R" w:date="2021-12-16T17:13:00Z">
        <w:r>
          <w:rPr>
            <w:rFonts w:ascii="Liberation Serif" w:cs="Liberation Serif" w:eastAsia="Liberation Serif" w:hAnsi="Liberation Serif"/>
            <w:color w:val="000000" w:themeColor="dk1"/>
            <w:sz w:val="30"/>
            <w:szCs w:val="30"/>
            <w:rtl w:val="off"/>
            <w:rPrChange w:id="91" w:author="Anandu P R" w:date="2021-12-16T18:14:16Z">
              <w:rPr>
                <w:rFonts w:ascii="Liberation Serif" w:cs="Liberation Serif" w:eastAsia="Liberation Serif" w:hAnsi="Liberation Serif"/>
                <w:sz w:val="30"/>
                <w:szCs w:val="30"/>
              </w:rPr>
            </w:rPrChange>
          </w:rPr>
          <w:t>breadboards</w:t>
        </w:r>
      </w:ins>
      <w:r>
        <w:fldChar w:fldCharType="end"/>
      </w:r>
      <w:ins w:id="92" w:author="Anandu P R" w:date="2021-12-16T17:13:00Z">
        <w:r>
          <w:rPr>
            <w:rFonts w:ascii="Liberation Serif" w:cs="Liberation Serif" w:eastAsia="Liberation Serif" w:hAnsi="Liberation Serif"/>
            <w:color w:val="000000" w:themeColor="dk1"/>
            <w:sz w:val="30"/>
            <w:szCs w:val="30"/>
            <w:rtl w:val="off"/>
            <w:rPrChange w:id="93" w:author="Anandu P R" w:date="2021-12-16T18:14:16Z">
              <w:rPr>
                <w:rFonts w:ascii="Liberation Serif" w:cs="Liberation Serif" w:eastAsia="Liberation Serif" w:hAnsi="Liberation Serif"/>
                <w:sz w:val="30"/>
                <w:szCs w:val="30"/>
              </w:rPr>
            </w:rPrChange>
          </w:rPr>
          <w:t xml:space="preserve"> (for prototyping) and other circuits. The boards feature serial communications interfaces, including</w:t>
        </w:r>
      </w:ins>
      <w:r>
        <w:fldChar w:fldCharType="begin"/>
      </w:r>
      <w:r>
        <w:instrText xml:space="preserve">HYPERLINK "https://en.wikipedia.org/wiki/Universal_Serial_Bus"</w:instrText>
      </w:r>
      <w:r>
        <w:fldChar w:fldCharType="separate"/>
      </w:r>
      <w:ins w:id="94" w:author="Anandu P R" w:date="2021-12-16T17:13:00Z">
        <w:r>
          <w:rPr>
            <w:rFonts w:ascii="Liberation Serif" w:cs="Liberation Serif" w:eastAsia="Liberation Serif" w:hAnsi="Liberation Serif"/>
            <w:color w:val="000000" w:themeColor="dk1"/>
            <w:sz w:val="30"/>
            <w:szCs w:val="30"/>
            <w:rtl w:val="off"/>
            <w:rPrChange w:id="95" w:author="Anandu P R" w:date="2021-12-16T18:14:16Z">
              <w:rPr>
                <w:rFonts w:ascii="Liberation Serif" w:cs="Liberation Serif" w:eastAsia="Liberation Serif" w:hAnsi="Liberation Serif"/>
                <w:sz w:val="30"/>
                <w:szCs w:val="30"/>
              </w:rPr>
            </w:rPrChange>
          </w:rPr>
          <w:t xml:space="preserve"> </w:t>
        </w:r>
      </w:ins>
      <w:r>
        <w:fldChar w:fldCharType="end"/>
      </w:r>
      <w:r>
        <w:fldChar w:fldCharType="begin"/>
      </w:r>
      <w:r>
        <w:instrText xml:space="preserve">HYPERLINK "https://en.wikipedia.org/wiki/Universal_Serial_Bus"</w:instrText>
      </w:r>
      <w:r>
        <w:fldChar w:fldCharType="separate"/>
      </w:r>
      <w:ins w:id="96" w:author="Anandu P R" w:date="2021-12-16T17:13:00Z">
        <w:r>
          <w:rPr>
            <w:rFonts w:ascii="Liberation Serif" w:cs="Liberation Serif" w:eastAsia="Liberation Serif" w:hAnsi="Liberation Serif"/>
            <w:color w:val="000000" w:themeColor="dk1"/>
            <w:sz w:val="30"/>
            <w:szCs w:val="30"/>
            <w:rtl w:val="off"/>
            <w:rPrChange w:id="97" w:author="Anandu P R" w:date="2021-12-16T18:14:16Z">
              <w:rPr>
                <w:rFonts w:ascii="Liberation Serif" w:cs="Liberation Serif" w:eastAsia="Liberation Serif" w:hAnsi="Liberation Serif"/>
                <w:sz w:val="30"/>
                <w:szCs w:val="30"/>
              </w:rPr>
            </w:rPrChange>
          </w:rPr>
          <w:t>Universal Serial Bus</w:t>
        </w:r>
      </w:ins>
      <w:r>
        <w:fldChar w:fldCharType="end"/>
      </w:r>
      <w:ins w:id="98" w:author="Anandu P R" w:date="2021-12-16T17:13:00Z">
        <w:r>
          <w:rPr>
            <w:rFonts w:ascii="Liberation Serif" w:cs="Liberation Serif" w:eastAsia="Liberation Serif" w:hAnsi="Liberation Serif"/>
            <w:color w:val="000000" w:themeColor="dk1"/>
            <w:sz w:val="30"/>
            <w:szCs w:val="30"/>
            <w:rtl w:val="off"/>
            <w:rPrChange w:id="99" w:author="Anandu P R" w:date="2021-12-16T18:14:16Z">
              <w:rPr>
                <w:rFonts w:ascii="Liberation Serif" w:cs="Liberation Serif" w:eastAsia="Liberation Serif" w:hAnsi="Liberation Serif"/>
                <w:sz w:val="30"/>
                <w:szCs w:val="30"/>
              </w:rPr>
            </w:rPrChange>
          </w:rPr>
          <w:t xml:space="preserve"> (USB) on some models, which are also used for loading programs. The microcontrollers can be programmed using the</w:t>
        </w:r>
      </w:ins>
      <w:r>
        <w:fldChar w:fldCharType="begin"/>
      </w:r>
      <w:r>
        <w:instrText xml:space="preserve">HYPERLINK "https://en.wikipedia.org/wiki/C_(programming_language)"</w:instrText>
      </w:r>
      <w:r>
        <w:fldChar w:fldCharType="separate"/>
      </w:r>
      <w:ins w:id="100" w:author="Anandu P R" w:date="2021-12-16T17:13:00Z">
        <w:r>
          <w:rPr>
            <w:rFonts w:ascii="Liberation Serif" w:cs="Liberation Serif" w:eastAsia="Liberation Serif" w:hAnsi="Liberation Serif"/>
            <w:color w:val="000000" w:themeColor="dk1"/>
            <w:sz w:val="30"/>
            <w:szCs w:val="30"/>
            <w:rtl w:val="off"/>
            <w:rPrChange w:id="101" w:author="Anandu P R" w:date="2021-12-16T18:14:16Z">
              <w:rPr>
                <w:rFonts w:ascii="Liberation Serif" w:cs="Liberation Serif" w:eastAsia="Liberation Serif" w:hAnsi="Liberation Serif"/>
                <w:sz w:val="30"/>
                <w:szCs w:val="30"/>
              </w:rPr>
            </w:rPrChange>
          </w:rPr>
          <w:t xml:space="preserve"> </w:t>
        </w:r>
      </w:ins>
      <w:r>
        <w:fldChar w:fldCharType="end"/>
      </w:r>
      <w:r>
        <w:fldChar w:fldCharType="begin"/>
      </w:r>
      <w:r>
        <w:instrText xml:space="preserve">HYPERLINK "https://en.wikipedia.org/wiki/C_(programming_language)"</w:instrText>
      </w:r>
      <w:r>
        <w:fldChar w:fldCharType="separate"/>
      </w:r>
      <w:ins w:id="102" w:author="Anandu P R" w:date="2021-12-16T17:13:00Z">
        <w:r>
          <w:rPr>
            <w:rFonts w:ascii="Liberation Serif" w:cs="Liberation Serif" w:eastAsia="Liberation Serif" w:hAnsi="Liberation Serif"/>
            <w:color w:val="000000" w:themeColor="dk1"/>
            <w:sz w:val="30"/>
            <w:szCs w:val="30"/>
            <w:rtl w:val="off"/>
            <w:rPrChange w:id="103" w:author="Anandu P R" w:date="2021-12-16T18:14:16Z">
              <w:rPr>
                <w:rFonts w:ascii="Liberation Serif" w:cs="Liberation Serif" w:eastAsia="Liberation Serif" w:hAnsi="Liberation Serif"/>
                <w:sz w:val="30"/>
                <w:szCs w:val="30"/>
              </w:rPr>
            </w:rPrChange>
          </w:rPr>
          <w:t>C</w:t>
        </w:r>
      </w:ins>
      <w:r>
        <w:fldChar w:fldCharType="end"/>
      </w:r>
      <w:ins w:id="104" w:author="Anandu P R" w:date="2021-12-16T17:13:00Z">
        <w:r>
          <w:rPr>
            <w:rFonts w:ascii="Liberation Serif" w:cs="Liberation Serif" w:eastAsia="Liberation Serif" w:hAnsi="Liberation Serif"/>
            <w:color w:val="000000" w:themeColor="dk1"/>
            <w:sz w:val="30"/>
            <w:szCs w:val="30"/>
            <w:rtl w:val="off"/>
            <w:rPrChange w:id="105" w:author="Anandu P R" w:date="2021-12-16T18:14:16Z">
              <w:rPr>
                <w:rFonts w:ascii="Liberation Serif" w:cs="Liberation Serif" w:eastAsia="Liberation Serif" w:hAnsi="Liberation Serif"/>
                <w:sz w:val="30"/>
                <w:szCs w:val="30"/>
              </w:rPr>
            </w:rPrChange>
          </w:rPr>
          <w:t xml:space="preserve"> and</w:t>
        </w:r>
      </w:ins>
      <w:r>
        <w:fldChar w:fldCharType="begin"/>
      </w:r>
      <w:r>
        <w:instrText xml:space="preserve">HYPERLINK "https://en.wikipedia.org/wiki/C%2B%2B"</w:instrText>
      </w:r>
      <w:r>
        <w:fldChar w:fldCharType="separate"/>
      </w:r>
      <w:ins w:id="106" w:author="Anandu P R" w:date="2021-12-16T17:13:00Z">
        <w:r>
          <w:rPr>
            <w:rFonts w:ascii="Liberation Serif" w:cs="Liberation Serif" w:eastAsia="Liberation Serif" w:hAnsi="Liberation Serif"/>
            <w:color w:val="000000" w:themeColor="dk1"/>
            <w:sz w:val="30"/>
            <w:szCs w:val="30"/>
            <w:rtl w:val="off"/>
            <w:rPrChange w:id="107" w:author="Anandu P R" w:date="2021-12-16T18:14:16Z">
              <w:rPr>
                <w:rFonts w:ascii="Liberation Serif" w:cs="Liberation Serif" w:eastAsia="Liberation Serif" w:hAnsi="Liberation Serif"/>
                <w:sz w:val="30"/>
                <w:szCs w:val="30"/>
              </w:rPr>
            </w:rPrChange>
          </w:rPr>
          <w:t xml:space="preserve"> </w:t>
        </w:r>
      </w:ins>
      <w:r>
        <w:fldChar w:fldCharType="end"/>
      </w:r>
      <w:r>
        <w:fldChar w:fldCharType="begin"/>
      </w:r>
      <w:r>
        <w:instrText xml:space="preserve">HYPERLINK "https://en.wikipedia.org/wiki/C%2B%2B"</w:instrText>
      </w:r>
      <w:r>
        <w:fldChar w:fldCharType="separate"/>
      </w:r>
      <w:ins w:id="108" w:author="Anandu P R" w:date="2021-12-16T17:13:00Z">
        <w:r>
          <w:rPr>
            <w:rFonts w:ascii="Liberation Serif" w:cs="Liberation Serif" w:eastAsia="Liberation Serif" w:hAnsi="Liberation Serif"/>
            <w:color w:val="000000" w:themeColor="dk1"/>
            <w:sz w:val="30"/>
            <w:szCs w:val="30"/>
            <w:rtl w:val="off"/>
            <w:rPrChange w:id="109" w:author="Anandu P R" w:date="2021-12-16T18:14:16Z">
              <w:rPr>
                <w:rFonts w:ascii="Liberation Serif" w:cs="Liberation Serif" w:eastAsia="Liberation Serif" w:hAnsi="Liberation Serif"/>
                <w:sz w:val="30"/>
                <w:szCs w:val="30"/>
              </w:rPr>
            </w:rPrChange>
          </w:rPr>
          <w:t>C++</w:t>
        </w:r>
      </w:ins>
      <w:r>
        <w:fldChar w:fldCharType="end"/>
      </w:r>
      <w:r>
        <w:fldChar w:fldCharType="begin"/>
      </w:r>
      <w:r>
        <w:instrText xml:space="preserve">HYPERLINK "https://en.wikipedia.org/wiki/Programming_language"</w:instrText>
      </w:r>
      <w:r>
        <w:fldChar w:fldCharType="separate"/>
      </w:r>
      <w:ins w:id="110" w:author="Anandu P R" w:date="2021-12-16T17:13:00Z">
        <w:r>
          <w:rPr>
            <w:rFonts w:ascii="Liberation Serif" w:cs="Liberation Serif" w:eastAsia="Liberation Serif" w:hAnsi="Liberation Serif"/>
            <w:color w:val="000000" w:themeColor="dk1"/>
            <w:sz w:val="30"/>
            <w:szCs w:val="30"/>
            <w:rtl w:val="off"/>
            <w:rPrChange w:id="111" w:author="Anandu P R" w:date="2021-12-16T18:14:16Z">
              <w:rPr>
                <w:rFonts w:ascii="Liberation Serif" w:cs="Liberation Serif" w:eastAsia="Liberation Serif" w:hAnsi="Liberation Serif"/>
                <w:sz w:val="30"/>
                <w:szCs w:val="30"/>
              </w:rPr>
            </w:rPrChange>
          </w:rPr>
          <w:t xml:space="preserve"> </w:t>
        </w:r>
      </w:ins>
      <w:r>
        <w:fldChar w:fldCharType="end"/>
      </w:r>
      <w:r>
        <w:fldChar w:fldCharType="begin"/>
      </w:r>
      <w:r>
        <w:instrText xml:space="preserve">HYPERLINK "https://en.wikipedia.org/wiki/Programming_language"</w:instrText>
      </w:r>
      <w:r>
        <w:fldChar w:fldCharType="separate"/>
      </w:r>
      <w:ins w:id="112" w:author="Anandu P R" w:date="2021-12-16T17:13:00Z">
        <w:r>
          <w:rPr>
            <w:rFonts w:ascii="Liberation Serif" w:cs="Liberation Serif" w:eastAsia="Liberation Serif" w:hAnsi="Liberation Serif"/>
            <w:color w:val="000000" w:themeColor="dk1"/>
            <w:sz w:val="30"/>
            <w:szCs w:val="30"/>
            <w:rtl w:val="off"/>
            <w:rPrChange w:id="113" w:author="Anandu P R" w:date="2021-12-16T18:14:16Z">
              <w:rPr>
                <w:rFonts w:ascii="Liberation Serif" w:cs="Liberation Serif" w:eastAsia="Liberation Serif" w:hAnsi="Liberation Serif"/>
                <w:sz w:val="30"/>
                <w:szCs w:val="30"/>
              </w:rPr>
            </w:rPrChange>
          </w:rPr>
          <w:t>programming languages</w:t>
        </w:r>
      </w:ins>
      <w:r>
        <w:fldChar w:fldCharType="end"/>
      </w:r>
      <w:ins w:id="114" w:author="Anandu P R" w:date="2021-12-16T17:13:00Z">
        <w:r>
          <w:rPr>
            <w:rFonts w:ascii="Liberation Serif" w:cs="Liberation Serif" w:eastAsia="Liberation Serif" w:hAnsi="Liberation Serif"/>
            <w:color w:val="000000" w:themeColor="dk1"/>
            <w:sz w:val="30"/>
            <w:szCs w:val="30"/>
            <w:rtl w:val="off"/>
            <w:rPrChange w:id="115" w:author="Anandu P R" w:date="2021-12-16T18:14:16Z">
              <w:rPr>
                <w:rFonts w:ascii="Liberation Serif" w:cs="Liberation Serif" w:eastAsia="Liberation Serif" w:hAnsi="Liberation Serif"/>
                <w:sz w:val="30"/>
                <w:szCs w:val="30"/>
              </w:rPr>
            </w:rPrChange>
          </w:rPr>
          <w:t>, using a standard API which is also known as the Arduino language, originated from the</w:t>
        </w:r>
      </w:ins>
      <w:r>
        <w:fldChar w:fldCharType="begin"/>
      </w:r>
      <w:r>
        <w:instrText xml:space="preserve">HYPERLINK "https://en.wikipedia.org/wiki/Processing_(programming_language)"</w:instrText>
      </w:r>
      <w:r>
        <w:fldChar w:fldCharType="separate"/>
      </w:r>
      <w:ins w:id="116" w:author="Anandu P R" w:date="2021-12-16T17:13:00Z">
        <w:r>
          <w:rPr>
            <w:rFonts w:ascii="Liberation Serif" w:cs="Liberation Serif" w:eastAsia="Liberation Serif" w:hAnsi="Liberation Serif"/>
            <w:color w:val="000000" w:themeColor="dk1"/>
            <w:sz w:val="30"/>
            <w:szCs w:val="30"/>
            <w:rtl w:val="off"/>
            <w:rPrChange w:id="117" w:author="Anandu P R" w:date="2021-12-16T18:14:16Z">
              <w:rPr>
                <w:rFonts w:ascii="Liberation Serif" w:cs="Liberation Serif" w:eastAsia="Liberation Serif" w:hAnsi="Liberation Serif"/>
                <w:sz w:val="30"/>
                <w:szCs w:val="30"/>
              </w:rPr>
            </w:rPrChange>
          </w:rPr>
          <w:t xml:space="preserve"> </w:t>
        </w:r>
      </w:ins>
      <w:r>
        <w:fldChar w:fldCharType="end"/>
      </w:r>
      <w:r>
        <w:fldChar w:fldCharType="begin"/>
      </w:r>
      <w:r>
        <w:instrText xml:space="preserve">HYPERLINK "https://en.wikipedia.org/wiki/Processing_(programming_language)"</w:instrText>
      </w:r>
      <w:r>
        <w:fldChar w:fldCharType="separate"/>
      </w:r>
      <w:ins w:id="118" w:author="Anandu P R" w:date="2021-12-16T17:13:00Z">
        <w:r>
          <w:rPr>
            <w:rFonts w:ascii="Liberation Serif" w:cs="Liberation Serif" w:eastAsia="Liberation Serif" w:hAnsi="Liberation Serif"/>
            <w:color w:val="000000" w:themeColor="dk1"/>
            <w:sz w:val="30"/>
            <w:szCs w:val="30"/>
            <w:rtl w:val="off"/>
            <w:rPrChange w:id="119" w:author="Anandu P R" w:date="2021-12-16T18:14:16Z">
              <w:rPr>
                <w:rFonts w:ascii="Liberation Serif" w:cs="Liberation Serif" w:eastAsia="Liberation Serif" w:hAnsi="Liberation Serif"/>
                <w:sz w:val="30"/>
                <w:szCs w:val="30"/>
              </w:rPr>
            </w:rPrChange>
          </w:rPr>
          <w:t>Processing language</w:t>
        </w:r>
      </w:ins>
      <w:r>
        <w:fldChar w:fldCharType="end"/>
      </w:r>
      <w:ins w:id="120" w:author="Anandu P R" w:date="2021-12-16T17:13:00Z">
        <w:r>
          <w:rPr>
            <w:rFonts w:ascii="Liberation Serif" w:cs="Liberation Serif" w:eastAsia="Liberation Serif" w:hAnsi="Liberation Serif"/>
            <w:color w:val="000000" w:themeColor="dk1"/>
            <w:sz w:val="30"/>
            <w:szCs w:val="30"/>
            <w:rtl w:val="off"/>
            <w:rPrChange w:id="121" w:author="Anandu P R" w:date="2021-12-16T18:14:16Z">
              <w:rPr>
                <w:rFonts w:ascii="Liberation Serif" w:cs="Liberation Serif" w:eastAsia="Liberation Serif" w:hAnsi="Liberation Serif"/>
                <w:sz w:val="30"/>
                <w:szCs w:val="30"/>
              </w:rPr>
            </w:rPrChange>
          </w:rPr>
          <w:t>. In addition to using traditional</w:t>
        </w:r>
      </w:ins>
      <w:r>
        <w:fldChar w:fldCharType="begin"/>
      </w:r>
      <w:r>
        <w:instrText xml:space="preserve">HYPERLINK "https://en.wikipedia.org/wiki/Compiler"</w:instrText>
      </w:r>
      <w:r>
        <w:fldChar w:fldCharType="separate"/>
      </w:r>
      <w:ins w:id="122" w:author="Anandu P R" w:date="2021-12-16T17:13:00Z">
        <w:r>
          <w:rPr>
            <w:rFonts w:ascii="Liberation Serif" w:cs="Liberation Serif" w:eastAsia="Liberation Serif" w:hAnsi="Liberation Serif"/>
            <w:color w:val="000000" w:themeColor="dk1"/>
            <w:sz w:val="30"/>
            <w:szCs w:val="30"/>
            <w:rtl w:val="off"/>
            <w:rPrChange w:id="123" w:author="Anandu P R" w:date="2021-12-16T18:14:16Z">
              <w:rPr>
                <w:rFonts w:ascii="Liberation Serif" w:cs="Liberation Serif" w:eastAsia="Liberation Serif" w:hAnsi="Liberation Serif"/>
                <w:sz w:val="30"/>
                <w:szCs w:val="30"/>
              </w:rPr>
            </w:rPrChange>
          </w:rPr>
          <w:t xml:space="preserve"> </w:t>
        </w:r>
      </w:ins>
      <w:r>
        <w:fldChar w:fldCharType="end"/>
      </w:r>
      <w:r>
        <w:fldChar w:fldCharType="begin"/>
      </w:r>
      <w:r>
        <w:instrText xml:space="preserve">HYPERLINK "https://en.wikipedia.org/wiki/Compiler"</w:instrText>
      </w:r>
      <w:r>
        <w:fldChar w:fldCharType="separate"/>
      </w:r>
      <w:ins w:id="124" w:author="Anandu P R" w:date="2021-12-16T17:13:00Z">
        <w:r>
          <w:rPr>
            <w:rFonts w:ascii="Liberation Serif" w:cs="Liberation Serif" w:eastAsia="Liberation Serif" w:hAnsi="Liberation Serif"/>
            <w:color w:val="000000" w:themeColor="dk1"/>
            <w:sz w:val="30"/>
            <w:szCs w:val="30"/>
            <w:rtl w:val="off"/>
            <w:rPrChange w:id="125" w:author="Anandu P R" w:date="2021-12-16T18:14:16Z">
              <w:rPr>
                <w:rFonts w:ascii="Liberation Serif" w:cs="Liberation Serif" w:eastAsia="Liberation Serif" w:hAnsi="Liberation Serif"/>
                <w:sz w:val="30"/>
                <w:szCs w:val="30"/>
              </w:rPr>
            </w:rPrChange>
          </w:rPr>
          <w:t>compiler</w:t>
        </w:r>
      </w:ins>
      <w:r>
        <w:fldChar w:fldCharType="end"/>
      </w:r>
      <w:r>
        <w:fldChar w:fldCharType="begin"/>
      </w:r>
      <w:r>
        <w:instrText xml:space="preserve">HYPERLINK "https://en.wikipedia.org/wiki/Toolchains"</w:instrText>
      </w:r>
      <w:r>
        <w:fldChar w:fldCharType="separate"/>
      </w:r>
      <w:ins w:id="126" w:author="Anandu P R" w:date="2021-12-16T17:13:00Z">
        <w:r>
          <w:rPr>
            <w:rFonts w:ascii="Liberation Serif" w:cs="Liberation Serif" w:eastAsia="Liberation Serif" w:hAnsi="Liberation Serif"/>
            <w:color w:val="000000" w:themeColor="dk1"/>
            <w:sz w:val="30"/>
            <w:szCs w:val="30"/>
            <w:rtl w:val="off"/>
            <w:rPrChange w:id="127" w:author="Anandu P R" w:date="2021-12-16T18:14:16Z">
              <w:rPr>
                <w:rFonts w:ascii="Liberation Serif" w:cs="Liberation Serif" w:eastAsia="Liberation Serif" w:hAnsi="Liberation Serif"/>
                <w:sz w:val="30"/>
                <w:szCs w:val="30"/>
              </w:rPr>
            </w:rPrChange>
          </w:rPr>
          <w:t xml:space="preserve"> </w:t>
        </w:r>
      </w:ins>
      <w:r>
        <w:fldChar w:fldCharType="end"/>
      </w:r>
      <w:r>
        <w:fldChar w:fldCharType="begin"/>
      </w:r>
      <w:r>
        <w:instrText xml:space="preserve">HYPERLINK "https://en.wikipedia.org/wiki/Toolchains"</w:instrText>
      </w:r>
      <w:r>
        <w:fldChar w:fldCharType="separate"/>
      </w:r>
      <w:ins w:id="128" w:author="Anandu P R" w:date="2021-12-16T17:13:00Z">
        <w:r>
          <w:rPr>
            <w:rFonts w:ascii="Liberation Serif" w:cs="Liberation Serif" w:eastAsia="Liberation Serif" w:hAnsi="Liberation Serif"/>
            <w:color w:val="000000" w:themeColor="dk1"/>
            <w:sz w:val="30"/>
            <w:szCs w:val="30"/>
            <w:rtl w:val="off"/>
            <w:rPrChange w:id="129" w:author="Anandu P R" w:date="2021-12-16T18:14:16Z">
              <w:rPr>
                <w:rFonts w:ascii="Liberation Serif" w:cs="Liberation Serif" w:eastAsia="Liberation Serif" w:hAnsi="Liberation Serif"/>
                <w:sz w:val="30"/>
                <w:szCs w:val="30"/>
              </w:rPr>
            </w:rPrChange>
          </w:rPr>
          <w:t>toolchains</w:t>
        </w:r>
      </w:ins>
      <w:r>
        <w:fldChar w:fldCharType="end"/>
      </w:r>
      <w:ins w:id="130" w:author="Anandu P R" w:date="2021-12-16T17:13:00Z">
        <w:r>
          <w:rPr>
            <w:rFonts w:ascii="Liberation Serif" w:cs="Liberation Serif" w:eastAsia="Liberation Serif" w:hAnsi="Liberation Serif"/>
            <w:color w:val="000000" w:themeColor="dk1"/>
            <w:sz w:val="30"/>
            <w:szCs w:val="30"/>
            <w:rtl w:val="off"/>
            <w:rPrChange w:id="131" w:author="Anandu P R" w:date="2021-12-16T18:14:16Z">
              <w:rPr>
                <w:rFonts w:ascii="Liberation Serif" w:cs="Liberation Serif" w:eastAsia="Liberation Serif" w:hAnsi="Liberation Serif"/>
                <w:sz w:val="30"/>
                <w:szCs w:val="30"/>
              </w:rPr>
            </w:rPrChange>
          </w:rPr>
          <w:t>, the Arduino project provides an</w:t>
        </w:r>
      </w:ins>
      <w:r>
        <w:fldChar w:fldCharType="begin"/>
      </w:r>
      <w:r>
        <w:instrText xml:space="preserve">HYPERLINK "https://en.wikipedia.org/wiki/Integrated_development_environment"</w:instrText>
      </w:r>
      <w:r>
        <w:fldChar w:fldCharType="separate"/>
      </w:r>
      <w:ins w:id="132" w:author="Anandu P R" w:date="2021-12-16T17:13:00Z">
        <w:r>
          <w:rPr>
            <w:rFonts w:ascii="Liberation Serif" w:cs="Liberation Serif" w:eastAsia="Liberation Serif" w:hAnsi="Liberation Serif"/>
            <w:color w:val="000000" w:themeColor="dk1"/>
            <w:sz w:val="30"/>
            <w:szCs w:val="30"/>
            <w:rtl w:val="off"/>
            <w:rPrChange w:id="133" w:author="Anandu P R" w:date="2021-12-16T18:14:16Z">
              <w:rPr>
                <w:rFonts w:ascii="Liberation Serif" w:cs="Liberation Serif" w:eastAsia="Liberation Serif" w:hAnsi="Liberation Serif"/>
                <w:sz w:val="30"/>
                <w:szCs w:val="30"/>
              </w:rPr>
            </w:rPrChange>
          </w:rPr>
          <w:t xml:space="preserve"> </w:t>
        </w:r>
      </w:ins>
      <w:r>
        <w:fldChar w:fldCharType="end"/>
      </w:r>
      <w:r>
        <w:fldChar w:fldCharType="begin"/>
      </w:r>
      <w:r>
        <w:instrText xml:space="preserve">HYPERLINK "https://en.wikipedia.org/wiki/Integrated_development_environment"</w:instrText>
      </w:r>
      <w:r>
        <w:fldChar w:fldCharType="separate"/>
      </w:r>
      <w:ins w:id="134" w:author="Anandu P R" w:date="2021-12-16T17:13:00Z">
        <w:r>
          <w:rPr>
            <w:rFonts w:ascii="Liberation Serif" w:cs="Liberation Serif" w:eastAsia="Liberation Serif" w:hAnsi="Liberation Serif"/>
            <w:color w:val="000000" w:themeColor="dk1"/>
            <w:sz w:val="30"/>
            <w:szCs w:val="30"/>
            <w:rtl w:val="off"/>
            <w:rPrChange w:id="135" w:author="Anandu P R" w:date="2021-12-16T18:14:16Z">
              <w:rPr>
                <w:rFonts w:ascii="Liberation Serif" w:cs="Liberation Serif" w:eastAsia="Liberation Serif" w:hAnsi="Liberation Serif"/>
                <w:sz w:val="30"/>
                <w:szCs w:val="30"/>
              </w:rPr>
            </w:rPrChange>
          </w:rPr>
          <w:t>integrated development environment</w:t>
        </w:r>
      </w:ins>
      <w:r>
        <w:fldChar w:fldCharType="end"/>
      </w:r>
      <w:ins w:id="136" w:author="Anandu P R" w:date="2021-12-16T17:13:00Z">
        <w:r>
          <w:rPr>
            <w:rFonts w:ascii="Liberation Serif" w:cs="Liberation Serif" w:eastAsia="Liberation Serif" w:hAnsi="Liberation Serif"/>
            <w:color w:val="000000" w:themeColor="dk1"/>
            <w:sz w:val="30"/>
            <w:szCs w:val="30"/>
            <w:rtl w:val="off"/>
            <w:rPrChange w:id="137" w:author="Anandu P R" w:date="2021-12-16T18:14:16Z">
              <w:rPr>
                <w:rFonts w:ascii="Liberation Serif" w:cs="Liberation Serif" w:eastAsia="Liberation Serif" w:hAnsi="Liberation Serif"/>
                <w:sz w:val="30"/>
                <w:szCs w:val="30"/>
              </w:rPr>
            </w:rPrChange>
          </w:rPr>
          <w:t xml:space="preserve"> (IDE) and a command line tool developed in</w:t>
        </w:r>
      </w:ins>
      <w:r>
        <w:fldChar w:fldCharType="begin"/>
      </w:r>
      <w:r>
        <w:instrText xml:space="preserve">HYPERLINK "https://en.wikipedia.org/wiki/Go_(programming_language)"</w:instrText>
      </w:r>
      <w:r>
        <w:fldChar w:fldCharType="separate"/>
      </w:r>
      <w:ins w:id="138" w:author="Anandu P R" w:date="2021-12-16T17:13:00Z">
        <w:r>
          <w:rPr>
            <w:rFonts w:ascii="Liberation Serif" w:cs="Liberation Serif" w:eastAsia="Liberation Serif" w:hAnsi="Liberation Serif"/>
            <w:color w:val="000000" w:themeColor="dk1"/>
            <w:sz w:val="30"/>
            <w:szCs w:val="30"/>
            <w:rtl w:val="off"/>
            <w:rPrChange w:id="139" w:author="Anandu P R" w:date="2021-12-16T18:14:16Z">
              <w:rPr>
                <w:rFonts w:ascii="Liberation Serif" w:cs="Liberation Serif" w:eastAsia="Liberation Serif" w:hAnsi="Liberation Serif"/>
                <w:sz w:val="30"/>
                <w:szCs w:val="30"/>
              </w:rPr>
            </w:rPrChange>
          </w:rPr>
          <w:t xml:space="preserve"> </w:t>
        </w:r>
      </w:ins>
      <w:r>
        <w:fldChar w:fldCharType="end"/>
      </w:r>
      <w:r>
        <w:fldChar w:fldCharType="begin"/>
      </w:r>
      <w:r>
        <w:instrText xml:space="preserve">HYPERLINK "https://en.wikipedia.org/wiki/Go_(programming_language)"</w:instrText>
      </w:r>
      <w:r>
        <w:fldChar w:fldCharType="separate"/>
      </w:r>
      <w:ins w:id="140" w:author="Anandu P R" w:date="2021-12-16T17:13:00Z">
        <w:r>
          <w:rPr>
            <w:rFonts w:ascii="Liberation Serif" w:cs="Liberation Serif" w:eastAsia="Liberation Serif" w:hAnsi="Liberation Serif"/>
            <w:color w:val="000000" w:themeColor="dk1"/>
            <w:sz w:val="30"/>
            <w:szCs w:val="30"/>
            <w:rtl w:val="off"/>
            <w:rPrChange w:id="141" w:author="Anandu P R" w:date="2021-12-16T18:14:16Z">
              <w:rPr>
                <w:rFonts w:ascii="Liberation Serif" w:cs="Liberation Serif" w:eastAsia="Liberation Serif" w:hAnsi="Liberation Serif"/>
                <w:sz w:val="30"/>
                <w:szCs w:val="30"/>
              </w:rPr>
            </w:rPrChange>
          </w:rPr>
          <w:t>Go</w:t>
        </w:r>
      </w:ins>
      <w:r>
        <w:fldChar w:fldCharType="end"/>
      </w:r>
      <w:ins w:id="142" w:author="Anandu P R" w:date="2021-12-16T17:13:00Z">
        <w:r>
          <w:rPr>
            <w:rFonts w:ascii="Liberation Serif" w:cs="Liberation Serif" w:eastAsia="Liberation Serif" w:hAnsi="Liberation Serif"/>
            <w:color w:val="000000" w:themeColor="dk1"/>
            <w:sz w:val="30"/>
            <w:szCs w:val="30"/>
            <w:rtl w:val="off"/>
            <w:rPrChange w:id="143" w:author="Anandu P R" w:date="2021-12-16T18:14:16Z">
              <w:rPr>
                <w:rFonts w:ascii="Liberation Serif" w:cs="Liberation Serif" w:eastAsia="Liberation Serif" w:hAnsi="Liberation Serif"/>
                <w:sz w:val="30"/>
                <w:szCs w:val="30"/>
              </w:rPr>
            </w:rPrChange>
          </w:rPr>
          <w:t>.</w:t>
        </w:r>
      </w:ins>
    </w:p>
    <w:p>
      <w:pPr>
        <w:spacing w:after="140" w:line="288" w:lineRule="auto"/>
        <w:ind w:firstLine="720"/>
        <w:jc w:val="both"/>
        <w:rPr>
          <w:rFonts w:ascii="Liberation Serif" w:cs="Liberation Serif" w:eastAsia="Liberation Serif" w:hAnsi="Liberation Serif"/>
          <w:color w:val="000080"/>
          <w:sz w:val="24"/>
          <w:szCs w:val="24"/>
          <w:rPrChange w:id="144" w:author="Anandu P R" w:date="2021-12-16T18:14:16Z">
            <w:rPr>
              <w:rFonts w:ascii="Liberation Serif" w:cs="Liberation Serif" w:eastAsia="Liberation Serif" w:hAnsi="Liberation Serif"/>
              <w:sz w:val="24"/>
              <w:szCs w:val="24"/>
            </w:rPr>
          </w:rPrChange>
        </w:rPr>
      </w:pPr>
      <w:r>
        <w:rPr>
          <w:rFonts w:ascii="Liberation Serif" w:cs="Liberation Serif" w:eastAsia="Liberation Serif" w:hAnsi="Liberation Serif"/>
          <w:color w:val="000080"/>
          <w:sz w:val="30"/>
          <w:szCs w:val="30"/>
          <w:rtl w:val="off"/>
          <w:rPrChange w:id="145" w:author="Anandu P R" w:date="2021-12-16T18:14:16Z">
            <w:rPr>
              <w:rFonts w:ascii="Liberation Serif" w:cs="Liberation Serif" w:eastAsia="Liberation Serif" w:hAnsi="Liberation Serif"/>
              <w:sz w:val="30"/>
              <w:szCs w:val="30"/>
            </w:rPr>
          </w:rPrChange>
        </w:rPr>
        <w:t xml:space="preserve"> </w:t>
      </w:r>
    </w:p>
    <w:p>
      <w:pPr>
        <w:spacing w:after="140" w:line="288" w:lineRule="auto"/>
        <w:ind w:firstLine="720"/>
        <w:jc w:val="both"/>
        <w:rPr>
          <w:rFonts w:ascii="Liberation Serif" w:cs="Liberation Serif" w:eastAsia="Liberation Serif" w:hAnsi="Liberation Serif"/>
          <w:ins w:id="146" w:author="Anandu P R" w:date="2021-12-16T17:14:28Z"/>
          <w:color w:val="000080"/>
          <w:sz w:val="30"/>
          <w:szCs w:val="30"/>
          <w:rPrChange w:id="147" w:author="Anandu P R" w:date="2021-12-16T18:14:16Z">
            <w:rPr>
              <w:rFonts w:ascii="Liberation Serif" w:cs="Liberation Serif" w:eastAsia="Liberation Serif" w:hAnsi="Liberation Serif"/>
              <w:sz w:val="30"/>
              <w:szCs w:val="30"/>
            </w:rPr>
          </w:rPrChange>
        </w:rPr>
      </w:pPr>
      <w:r>
        <w:rPr>
          <w:rFonts w:ascii="Liberation Serif" w:cs="Liberation Serif" w:eastAsia="Liberation Serif" w:hAnsi="Liberation Serif"/>
          <w:color w:val="000080"/>
          <w:sz w:val="30"/>
          <w:szCs w:val="30"/>
          <w:rtl w:val="off"/>
          <w:rPrChange w:id="148" w:author="Anandu P R" w:date="2021-12-16T18:14:16Z">
            <w:rPr>
              <w:rFonts w:ascii="Liberation Serif" w:cs="Liberation Serif" w:eastAsia="Liberation Serif" w:hAnsi="Liberation Serif"/>
              <w:sz w:val="30"/>
              <w:szCs w:val="30"/>
            </w:rPr>
          </w:rPrChange>
        </w:rPr>
        <w:t xml:space="preserve">Over the years Arduino has been the brain of thousands of projects, from everyday objects to complex scientific instruments. A worldwide community of makers - students, hobbyists, artists, programmers, and professionals - has gathered around this open-source platform, their contributions have added up to an incredible amount of </w:t>
      </w:r>
      <w:r>
        <w:fldChar w:fldCharType="begin"/>
      </w:r>
      <w:r>
        <w:instrText xml:space="preserve">HYPERLINK "http://forum.arduino.cc/" </w:instrText>
      </w:r>
      <w:r>
        <w:fldChar w:fldCharType="separate"/>
      </w:r>
      <w:r>
        <w:rPr>
          <w:rFonts w:ascii="Liberation Serif" w:cs="Liberation Serif" w:eastAsia="Liberation Serif" w:hAnsi="Liberation Serif"/>
          <w:color w:val="000080"/>
          <w:sz w:val="24"/>
          <w:szCs w:val="24"/>
          <w:u w:val="single"/>
          <w:rtl w:val="off"/>
          <w:rPrChange w:id="149" w:author="Anandu P R" w:date="2021-12-16T18:14:16Z">
            <w:rPr>
              <w:rFonts w:ascii="Liberation Serif" w:cs="Liberation Serif" w:eastAsia="Liberation Serif" w:hAnsi="Liberation Serif"/>
              <w:color w:val="000080"/>
              <w:sz w:val="24"/>
              <w:szCs w:val="24"/>
              <w:u w:val="single"/>
            </w:rPr>
          </w:rPrChange>
        </w:rPr>
        <w:t>accessible knowledge</w:t>
      </w:r>
      <w:r>
        <w:fldChar w:fldCharType="end"/>
      </w:r>
      <w:r>
        <w:rPr>
          <w:rFonts w:ascii="Liberation Serif" w:cs="Liberation Serif" w:eastAsia="Liberation Serif" w:hAnsi="Liberation Serif"/>
          <w:color w:val="000080"/>
          <w:sz w:val="30"/>
          <w:szCs w:val="30"/>
          <w:rtl w:val="off"/>
          <w:rPrChange w:id="150" w:author="Anandu P R" w:date="2021-12-16T18:14:16Z">
            <w:rPr>
              <w:rFonts w:ascii="Liberation Serif" w:cs="Liberation Serif" w:eastAsia="Liberation Serif" w:hAnsi="Liberation Serif"/>
              <w:sz w:val="30"/>
              <w:szCs w:val="30"/>
            </w:rPr>
          </w:rPrChange>
        </w:rPr>
        <w:t xml:space="preserve"> that can be of great help to novices and experts alike. </w:t>
      </w:r>
    </w:p>
    <w:p>
      <w:pPr>
        <w:spacing w:after="140" w:line="288" w:lineRule="auto"/>
        <w:ind w:left="0" w:firstLine="0"/>
        <w:jc w:val="both"/>
        <w:rPr>
          <w:rFonts w:ascii="Liberation Serif" w:cs="Liberation Serif" w:eastAsia="Liberation Serif" w:hAnsi="Liberation Serif"/>
          <w:ins w:id="151" w:author="Anandu P R" w:date="2021-12-16T17:14:28Z"/>
          <w:color w:val="000080"/>
          <w:sz w:val="30"/>
          <w:szCs w:val="30"/>
          <w:rPrChange w:id="152" w:author="Anandu P R" w:date="2021-12-16T18:14:16Z">
            <w:rPr>
              <w:rFonts w:ascii="Liberation Serif" w:cs="Liberation Serif" w:eastAsia="Liberation Serif" w:hAnsi="Liberation Serif"/>
              <w:sz w:val="30"/>
              <w:szCs w:val="30"/>
            </w:rPr>
          </w:rPrChange>
        </w:rPr>
      </w:pPr>
      <w:ins w:id="153" w:author="Anandu P R" w:date="2021-12-16T17:14:28Z">
        <w:r>
          <w:rPr>
            <w:rFonts w:ascii="Liberation Serif" w:cs="Liberation Serif" w:eastAsia="Liberation Serif" w:hAnsi="Liberation Serif"/>
            <w:color w:val="000080"/>
            <w:sz w:val="30"/>
            <w:szCs w:val="30"/>
            <w:rtl w:val="off"/>
            <w:rPrChange w:id="154" w:author="Anandu P R" w:date="2021-12-16T18:14:16Z">
              <w:rPr>
                <w:rFonts w:ascii="Liberation Serif" w:cs="Liberation Serif" w:eastAsia="Liberation Serif" w:hAnsi="Liberation Serif"/>
                <w:sz w:val="30"/>
                <w:szCs w:val="30"/>
              </w:rPr>
            </w:rPrChange>
          </w:rPr>
          <w:t>Arduino UNO</w:t>
        </w:r>
      </w:ins>
    </w:p>
    <w:p>
      <w:pPr>
        <w:shd w:val="clear" w:fill="ffffff"/>
        <w:spacing w:line="288" w:lineRule="auto"/>
        <w:jc w:val="both"/>
        <w:rPr>
          <w:rFonts w:ascii="Liberation Serif" w:cs="Liberation Serif" w:eastAsia="Liberation Serif" w:hAnsi="Liberation Serif"/>
          <w:ins w:id="155" w:author="Anandu P R" w:date="2021-12-16T17:14:28Z"/>
          <w:color w:val="000080"/>
          <w:sz w:val="30"/>
          <w:szCs w:val="30"/>
          <w:rPrChange w:id="156" w:author="Anandu P R" w:date="2021-12-16T18:14:16Z">
            <w:rPr>
              <w:rFonts w:ascii="Liberation Serif" w:cs="Liberation Serif" w:eastAsia="Liberation Serif" w:hAnsi="Liberation Serif"/>
              <w:sz w:val="30"/>
              <w:szCs w:val="30"/>
            </w:rPr>
          </w:rPrChange>
        </w:rPr>
      </w:pPr>
      <w:ins w:id="157" w:author="Anandu P R" w:date="2021-12-16T17:14:28Z">
        <w:r>
          <w:rPr>
            <w:rFonts w:ascii="Liberation Serif" w:cs="Liberation Serif" w:eastAsia="Liberation Serif" w:hAnsi="Liberation Serif"/>
            <w:color w:val="000080"/>
            <w:sz w:val="30"/>
            <w:szCs w:val="30"/>
            <w:rtl w:val="off"/>
            <w:rPrChange w:id="158" w:author="Anandu P R" w:date="2021-12-16T18:14:16Z">
              <w:rPr>
                <w:rFonts w:ascii="Liberation Serif" w:cs="Liberation Serif" w:eastAsia="Liberation Serif" w:hAnsi="Liberation Serif"/>
                <w:sz w:val="30"/>
                <w:szCs w:val="30"/>
              </w:rPr>
            </w:rPrChange>
          </w:rPr>
          <w:t>Arduino UNO is a low-cost, flexible, and easy-to-use programmable open-source microcontroller board that can be integrated into a variety of electronic projects. This board can be interfaced with other Arduino boards, Arduino shields, Raspberry Pi boards and can control relays, LEDs, servos, and motors as an output.</w:t>
        </w:r>
      </w:ins>
    </w:p>
    <w:p>
      <w:pPr>
        <w:shd w:val="clear" w:fill="ffffff"/>
        <w:spacing w:after="100" w:line="288" w:lineRule="auto"/>
        <w:jc w:val="both"/>
        <w:rPr>
          <w:rFonts w:ascii="Liberation Serif" w:cs="Liberation Serif" w:eastAsia="Liberation Serif" w:hAnsi="Liberation Serif"/>
          <w:ins w:id="159" w:author="Anandu P R" w:date="2021-12-16T17:14:28Z"/>
          <w:color w:val="000080"/>
          <w:sz w:val="30"/>
          <w:szCs w:val="30"/>
          <w:rPrChange w:id="160" w:author="Anandu P R" w:date="2021-12-16T18:14:16Z">
            <w:rPr>
              <w:rFonts w:ascii="Liberation Serif" w:cs="Liberation Serif" w:eastAsia="Liberation Serif" w:hAnsi="Liberation Serif"/>
              <w:sz w:val="30"/>
              <w:szCs w:val="30"/>
            </w:rPr>
          </w:rPrChange>
        </w:rPr>
      </w:pPr>
      <w:ins w:id="161" w:author="Anandu P R" w:date="2021-12-16T17:14:28Z">
        <w:r>
          <w:rPr>
            <w:rFonts w:ascii="Liberation Serif" w:cs="Liberation Serif" w:eastAsia="Liberation Serif" w:hAnsi="Liberation Serif"/>
            <w:color w:val="000080"/>
            <w:sz w:val="30"/>
            <w:szCs w:val="30"/>
            <w:rtl w:val="off"/>
            <w:rPrChange w:id="162" w:author="Anandu P R" w:date="2021-12-16T18:14:16Z">
              <w:rPr>
                <w:rFonts w:ascii="Liberation Serif" w:cs="Liberation Serif" w:eastAsia="Liberation Serif" w:hAnsi="Liberation Serif"/>
                <w:sz w:val="30"/>
                <w:szCs w:val="30"/>
              </w:rPr>
            </w:rPrChange>
          </w:rPr>
          <w:t>Arduino UNO features AVR microcontroller Atmega328, 6 analogue input pins, and 14 digital I/O pins out of which 6 are used as PWM output.</w:t>
        </w:r>
      </w:ins>
    </w:p>
    <w:p>
      <w:pPr>
        <w:spacing w:after="140" w:line="288" w:lineRule="auto"/>
        <w:ind w:left="0" w:firstLine="0"/>
        <w:jc w:val="both"/>
        <w:rPr>
          <w:rFonts w:ascii="Liberation Serif" w:cs="Liberation Serif" w:eastAsia="Liberation Serif" w:hAnsi="Liberation Serif"/>
          <w:color w:val="000080"/>
          <w:sz w:val="24"/>
          <w:szCs w:val="24"/>
          <w:rPrChange w:id="163" w:author="Anandu P R" w:date="2021-12-16T18:14:16Z">
            <w:rPr>
              <w:rFonts w:ascii="Liberation Serif" w:cs="Liberation Serif" w:eastAsia="Liberation Serif" w:hAnsi="Liberation Serif"/>
              <w:sz w:val="24"/>
              <w:szCs w:val="24"/>
            </w:rPr>
          </w:rPrChange>
        </w:rPr>
        <w:pPrChange w:id="164" w:author="Anandu P R" w:date="2021-12-16T17:14:28Z">
          <w:pPr>
            <w:spacing w:after="140" w:line="288" w:lineRule="auto"/>
            <w:ind w:firstLine="720"/>
            <w:jc w:val="both"/>
          </w:pPr>
        </w:pPrChange>
      </w:pPr>
    </w:p>
    <w:p>
      <w:pPr>
        <w:pStyle w:val="Heading3"/>
        <w:keepLines w:val="off"/>
        <w:spacing w:before="140" w:after="120" w:line="240" w:lineRule="auto"/>
        <w:jc w:val="both"/>
        <w:rPr>
          <w:rFonts w:ascii="Liberation Serif" w:cs="Liberation Serif" w:eastAsia="Liberation Serif" w:hAnsi="Liberation Serif"/>
          <w:b/>
          <w:color w:val="000080"/>
          <w:rPrChange w:id="165" w:author="Anandu P R" w:date="2021-12-16T18:14:16Z">
            <w:rPr>
              <w:rFonts w:ascii="Liberation Serif" w:cs="Liberation Serif" w:eastAsia="Liberation Serif" w:hAnsi="Liberation Serif"/>
              <w:b/>
              <w:color w:val="000000"/>
            </w:rPr>
          </w:rPrChange>
        </w:rPr>
      </w:pPr>
      <w:r>
        <w:rPr>
          <w:rFonts w:ascii="Liberation Serif" w:cs="Liberation Serif" w:eastAsia="Liberation Serif" w:hAnsi="Liberation Serif"/>
          <w:b/>
          <w:color w:val="000080"/>
          <w:sz w:val="30"/>
          <w:szCs w:val="30"/>
          <w:rtl w:val="off"/>
          <w:rPrChange w:id="166" w:author="Anandu P R" w:date="2021-12-16T18:14:16Z">
            <w:rPr>
              <w:rFonts w:ascii="Liberation Serif" w:cs="Liberation Serif" w:eastAsia="Liberation Serif" w:hAnsi="Liberation Serif"/>
              <w:b/>
              <w:color w:val="000000"/>
              <w:sz w:val="30"/>
              <w:szCs w:val="30"/>
            </w:rPr>
          </w:rPrChange>
        </w:rPr>
        <w:t xml:space="preserve">Arduino Uno Configuration </w:t>
      </w:r>
    </w:p>
    <w:p>
      <w:pPr>
        <w:spacing w:line="240" w:lineRule="auto"/>
        <w:ind w:firstLine="720"/>
        <w:rPr>
          <w:rFonts w:ascii="Liberation Serif" w:cs="Liberation Serif" w:eastAsia="Liberation Serif" w:hAnsi="Liberation Serif"/>
          <w:ins w:id="167" w:author="Anandu P R" w:date="2021-12-16T16:37:58Z"/>
          <w:color w:val="000080"/>
          <w:sz w:val="30"/>
          <w:szCs w:val="30"/>
          <w:rPrChange w:id="168" w:author="Anandu P R" w:date="2021-12-16T18:14:16Z">
            <w:rPr>
              <w:rFonts w:ascii="Liberation Serif" w:cs="Liberation Serif" w:eastAsia="Liberation Serif" w:hAnsi="Liberation Serif"/>
              <w:sz w:val="30"/>
              <w:szCs w:val="30"/>
            </w:rPr>
          </w:rPrChange>
        </w:rPr>
      </w:pPr>
      <w:r>
        <w:rPr>
          <w:rFonts w:ascii="Liberation Serif" w:cs="Liberation Serif" w:eastAsia="Liberation Serif" w:hAnsi="Liberation Serif"/>
          <w:color w:val="000080"/>
          <w:sz w:val="30"/>
          <w:szCs w:val="30"/>
          <w:rtl w:val="off"/>
          <w:rPrChange w:id="169" w:author="Anandu P R" w:date="2021-12-16T18:14:16Z">
            <w:rPr>
              <w:rFonts w:ascii="Liberation Serif" w:cs="Liberation Serif" w:eastAsia="Liberation Serif" w:hAnsi="Liberation Serif"/>
              <w:sz w:val="30"/>
              <w:szCs w:val="30"/>
            </w:rPr>
          </w:rPrChange>
        </w:rPr>
        <w:t>As we discussed we know that Arduino Uno is the most standard board available and probably the best choice for a beginner.</w:t>
      </w:r>
    </w:p>
    <w:p>
      <w:pPr>
        <w:spacing w:line="240" w:lineRule="auto"/>
        <w:ind w:firstLine="720"/>
        <w:rPr>
          <w:rFonts w:ascii="Liberation Serif" w:cs="Liberation Serif" w:eastAsia="Liberation Serif" w:hAnsi="Liberation Serif"/>
          <w:color w:val="000080"/>
          <w:sz w:val="30"/>
          <w:szCs w:val="30"/>
          <w:rPrChange w:id="170" w:author="Anandu P R" w:date="2021-12-16T18:14:16Z">
            <w:rPr>
              <w:rFonts w:ascii="Liberation Serif" w:cs="Liberation Serif" w:eastAsia="Liberation Serif" w:hAnsi="Liberation Serif"/>
              <w:sz w:val="30"/>
              <w:szCs w:val="30"/>
            </w:rPr>
          </w:rPrChange>
        </w:rPr>
      </w:pPr>
      <w:r>
        <w:rPr>
          <w:rFonts w:ascii="Liberation Serif" w:cs="Liberation Serif" w:eastAsia="Liberation Serif" w:hAnsi="Liberation Serif"/>
          <w:color w:val="000080"/>
          <w:sz w:val="30"/>
          <w:szCs w:val="30"/>
          <w:rtl w:val="off"/>
          <w:rPrChange w:id="171" w:author="Anandu P R" w:date="2021-12-16T18:14:16Z">
            <w:rPr>
              <w:rFonts w:ascii="Liberation Serif" w:cs="Liberation Serif" w:eastAsia="Liberation Serif" w:hAnsi="Liberation Serif"/>
              <w:sz w:val="30"/>
              <w:szCs w:val="30"/>
            </w:rPr>
          </w:rPrChange>
        </w:rPr>
        <w:t xml:space="preserve"> We can directly connect the board to the computer via a USB Cable which performs the function of supplying the power as well as acting as a serial port.</w:t>
      </w:r>
    </w:p>
    <w:p>
      <w:pPr>
        <w:spacing w:after="140" w:line="288" w:lineRule="auto"/>
        <w:rPr>
          <w:rFonts w:ascii="Liberation Serif" w:cs="Liberation Serif" w:eastAsia="Liberation Serif" w:hAnsi="Liberation Serif"/>
          <w:color w:val="000080"/>
          <w:sz w:val="30"/>
          <w:szCs w:val="30"/>
          <w:rPrChange w:id="172" w:author="Anandu P R" w:date="2021-12-16T18:14:16Z">
            <w:rPr>
              <w:rFonts w:ascii="Liberation Serif" w:cs="Liberation Serif" w:eastAsia="Liberation Serif" w:hAnsi="Liberation Serif"/>
              <w:sz w:val="30"/>
              <w:szCs w:val="30"/>
            </w:rPr>
          </w:rPrChange>
        </w:rPr>
      </w:pPr>
      <w:r>
        <w:rPr>
          <w:rFonts w:ascii="Liberation Serif" w:cs="Liberation Serif" w:eastAsia="Liberation Serif" w:hAnsi="Liberation Serif"/>
          <w:sz w:val="30"/>
          <w:szCs w:val="30"/>
        </w:rPr>
        <w:drawing xmlns:mc="http://schemas.openxmlformats.org/markup-compatibility/2006">
          <wp:inline distT="0" distB="0" distL="0" distR="0">
            <wp:extent cx="3223895" cy="2619375"/>
            <wp:effectExtent l="0" t="0" r="0" b="0"/>
            <wp:docPr id="21" name="image1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12.jpg"/>
                    <pic:cNvPicPr preferRelativeResize="0"/>
                  </pic:nvPicPr>
                  <pic:blipFill>
                    <a:blip r:embed="rId34"/>
                    <a:srcRect/>
                    <a:stretch>
                      <a:fillRect/>
                    </a:stretch>
                  </pic:blipFill>
                  <pic:spPr>
                    <a:xfrm>
                      <a:off x="0" y="0"/>
                      <a:ext cx="3223895" cy="2619375"/>
                    </a:xfrm>
                    <a:prstGeom prst="rect">
                      <a:avLst/>
                    </a:prstGeom>
                  </pic:spPr>
                </pic:pic>
              </a:graphicData>
            </a:graphic>
          </wp:inline>
        </w:drawing>
      </w:r>
    </w:p>
    <w:p>
      <w:pPr>
        <w:spacing w:after="140" w:line="288" w:lineRule="auto"/>
        <w:rPr>
          <w:rFonts w:ascii="Liberation Serif" w:cs="Liberation Serif" w:eastAsia="Liberation Serif" w:hAnsi="Liberation Serif"/>
          <w:color w:val="000080"/>
          <w:sz w:val="24"/>
          <w:szCs w:val="24"/>
          <w:rPrChange w:id="173" w:author="Anandu P R" w:date="2021-12-16T18:14:16Z">
            <w:rPr>
              <w:rFonts w:ascii="Liberation Serif" w:cs="Liberation Serif" w:eastAsia="Liberation Serif" w:hAnsi="Liberation Serif"/>
              <w:sz w:val="24"/>
              <w:szCs w:val="24"/>
            </w:rPr>
          </w:rPrChange>
        </w:rPr>
      </w:pPr>
      <w:r>
        <w:rPr>
          <w:rFonts w:ascii="Liberation Serif" w:cs="Liberation Serif" w:eastAsia="Liberation Serif" w:hAnsi="Liberation Serif"/>
          <w:b/>
          <w:color w:val="000080"/>
          <w:sz w:val="30"/>
          <w:szCs w:val="30"/>
          <w:rtl w:val="off"/>
          <w:rPrChange w:id="174" w:author="Anandu P R" w:date="2021-12-16T18:14:16Z">
            <w:rPr>
              <w:rFonts w:ascii="Liberation Serif" w:cs="Liberation Serif" w:eastAsia="Liberation Serif" w:hAnsi="Liberation Serif"/>
              <w:b/>
              <w:sz w:val="30"/>
              <w:szCs w:val="30"/>
            </w:rPr>
          </w:rPrChange>
        </w:rPr>
        <w:t xml:space="preserve">Vin: </w:t>
      </w:r>
      <w:r>
        <w:rPr>
          <w:rFonts w:ascii="Liberation Serif" w:cs="Liberation Serif" w:eastAsia="Liberation Serif" w:hAnsi="Liberation Serif"/>
          <w:color w:val="000080"/>
          <w:sz w:val="30"/>
          <w:szCs w:val="30"/>
          <w:rtl w:val="off"/>
          <w:rPrChange w:id="175" w:author="Anandu P R" w:date="2021-12-16T18:14:16Z">
            <w:rPr>
              <w:rFonts w:ascii="Liberation Serif" w:cs="Liberation Serif" w:eastAsia="Liberation Serif" w:hAnsi="Liberation Serif"/>
              <w:sz w:val="30"/>
              <w:szCs w:val="30"/>
            </w:rPr>
          </w:rPrChange>
        </w:rPr>
        <w:t>This is the input voltage pin of the Arduino board used to provide input supply from an external power source.</w:t>
      </w:r>
    </w:p>
    <w:p>
      <w:pPr>
        <w:spacing w:after="140" w:line="288" w:lineRule="auto"/>
        <w:rPr>
          <w:rFonts w:ascii="Liberation Serif" w:cs="Liberation Serif" w:eastAsia="Liberation Serif" w:hAnsi="Liberation Serif"/>
          <w:color w:val="000080"/>
          <w:sz w:val="24"/>
          <w:szCs w:val="24"/>
          <w:rPrChange w:id="176" w:author="Anandu P R" w:date="2021-12-16T18:14:16Z">
            <w:rPr>
              <w:rFonts w:ascii="Liberation Serif" w:cs="Liberation Serif" w:eastAsia="Liberation Serif" w:hAnsi="Liberation Serif"/>
              <w:sz w:val="24"/>
              <w:szCs w:val="24"/>
            </w:rPr>
          </w:rPrChange>
        </w:rPr>
      </w:pPr>
      <w:r>
        <w:rPr>
          <w:rFonts w:ascii="Liberation Serif" w:cs="Liberation Serif" w:eastAsia="Liberation Serif" w:hAnsi="Liberation Serif"/>
          <w:b/>
          <w:color w:val="000080"/>
          <w:sz w:val="30"/>
          <w:szCs w:val="30"/>
          <w:rtl w:val="off"/>
          <w:rPrChange w:id="177" w:author="Anandu P R" w:date="2021-12-16T18:14:16Z">
            <w:rPr>
              <w:rFonts w:ascii="Liberation Serif" w:cs="Liberation Serif" w:eastAsia="Liberation Serif" w:hAnsi="Liberation Serif"/>
              <w:b/>
              <w:sz w:val="30"/>
              <w:szCs w:val="30"/>
            </w:rPr>
          </w:rPrChange>
        </w:rPr>
        <w:t xml:space="preserve">5V: </w:t>
      </w:r>
      <w:r>
        <w:rPr>
          <w:rFonts w:ascii="Liberation Serif" w:cs="Liberation Serif" w:eastAsia="Liberation Serif" w:hAnsi="Liberation Serif"/>
          <w:color w:val="000080"/>
          <w:sz w:val="30"/>
          <w:szCs w:val="30"/>
          <w:rtl w:val="off"/>
          <w:rPrChange w:id="178" w:author="Anandu P R" w:date="2021-12-16T18:14:16Z">
            <w:rPr>
              <w:rFonts w:ascii="Liberation Serif" w:cs="Liberation Serif" w:eastAsia="Liberation Serif" w:hAnsi="Liberation Serif"/>
              <w:sz w:val="30"/>
              <w:szCs w:val="30"/>
            </w:rPr>
          </w:rPrChange>
        </w:rPr>
        <w:t>This pin of the Arduino board is used as a regulated power supply voltage and it is used to give supply to the board as well as onboard components.</w:t>
      </w:r>
    </w:p>
    <w:p>
      <w:pPr>
        <w:spacing w:after="140" w:line="288" w:lineRule="auto"/>
        <w:rPr>
          <w:rFonts w:ascii="Liberation Serif" w:cs="Liberation Serif" w:eastAsia="Liberation Serif" w:hAnsi="Liberation Serif"/>
          <w:color w:val="000080"/>
          <w:sz w:val="24"/>
          <w:szCs w:val="24"/>
          <w:rPrChange w:id="179" w:author="Anandu P R" w:date="2021-12-16T18:14:16Z">
            <w:rPr>
              <w:rFonts w:ascii="Liberation Serif" w:cs="Liberation Serif" w:eastAsia="Liberation Serif" w:hAnsi="Liberation Serif"/>
              <w:sz w:val="24"/>
              <w:szCs w:val="24"/>
            </w:rPr>
          </w:rPrChange>
        </w:rPr>
      </w:pPr>
      <w:r>
        <w:rPr>
          <w:rFonts w:ascii="Liberation Serif" w:cs="Liberation Serif" w:eastAsia="Liberation Serif" w:hAnsi="Liberation Serif"/>
          <w:b/>
          <w:color w:val="000080"/>
          <w:sz w:val="30"/>
          <w:szCs w:val="30"/>
          <w:rtl w:val="off"/>
          <w:rPrChange w:id="180" w:author="Anandu P R" w:date="2021-12-16T18:14:16Z">
            <w:rPr>
              <w:rFonts w:ascii="Liberation Serif" w:cs="Liberation Serif" w:eastAsia="Liberation Serif" w:hAnsi="Liberation Serif"/>
              <w:b/>
              <w:sz w:val="30"/>
              <w:szCs w:val="30"/>
            </w:rPr>
          </w:rPrChange>
        </w:rPr>
        <w:t>3.3V:</w:t>
      </w:r>
      <w:r>
        <w:rPr>
          <w:rFonts w:ascii="Liberation Serif" w:cs="Liberation Serif" w:eastAsia="Liberation Serif" w:hAnsi="Liberation Serif"/>
          <w:color w:val="000080"/>
          <w:sz w:val="30"/>
          <w:szCs w:val="30"/>
          <w:rtl w:val="off"/>
          <w:rPrChange w:id="181" w:author="Anandu P R" w:date="2021-12-16T18:14:16Z">
            <w:rPr>
              <w:rFonts w:ascii="Liberation Serif" w:cs="Liberation Serif" w:eastAsia="Liberation Serif" w:hAnsi="Liberation Serif"/>
              <w:sz w:val="30"/>
              <w:szCs w:val="30"/>
            </w:rPr>
          </w:rPrChange>
        </w:rPr>
        <w:t xml:space="preserve"> This pin of the board is used to provide a supply of 3.3V which is generated from a voltage regulator on the board</w:t>
      </w:r>
    </w:p>
    <w:p>
      <w:pPr>
        <w:spacing w:after="140" w:line="288" w:lineRule="auto"/>
        <w:rPr>
          <w:rFonts w:ascii="Liberation Serif" w:cs="Liberation Serif" w:eastAsia="Liberation Serif" w:hAnsi="Liberation Serif"/>
          <w:color w:val="000080"/>
          <w:sz w:val="24"/>
          <w:szCs w:val="24"/>
          <w:rPrChange w:id="182" w:author="Anandu P R" w:date="2021-12-16T18:14:16Z">
            <w:rPr>
              <w:rFonts w:ascii="Liberation Serif" w:cs="Liberation Serif" w:eastAsia="Liberation Serif" w:hAnsi="Liberation Serif"/>
              <w:sz w:val="24"/>
              <w:szCs w:val="24"/>
            </w:rPr>
          </w:rPrChange>
        </w:rPr>
      </w:pPr>
      <w:r>
        <w:rPr>
          <w:rFonts w:ascii="Liberation Serif" w:cs="Liberation Serif" w:eastAsia="Liberation Serif" w:hAnsi="Liberation Serif"/>
          <w:b/>
          <w:color w:val="000080"/>
          <w:sz w:val="30"/>
          <w:szCs w:val="30"/>
          <w:rtl w:val="off"/>
          <w:rPrChange w:id="183" w:author="Anandu P R" w:date="2021-12-16T18:14:16Z">
            <w:rPr>
              <w:rFonts w:ascii="Liberation Serif" w:cs="Liberation Serif" w:eastAsia="Liberation Serif" w:hAnsi="Liberation Serif"/>
              <w:b/>
              <w:sz w:val="30"/>
              <w:szCs w:val="30"/>
            </w:rPr>
          </w:rPrChange>
        </w:rPr>
        <w:t>GND:</w:t>
      </w:r>
      <w:r>
        <w:rPr>
          <w:rFonts w:ascii="Liberation Serif" w:cs="Liberation Serif" w:eastAsia="Liberation Serif" w:hAnsi="Liberation Serif"/>
          <w:color w:val="000080"/>
          <w:sz w:val="30"/>
          <w:szCs w:val="30"/>
          <w:rtl w:val="off"/>
          <w:rPrChange w:id="184" w:author="Anandu P R" w:date="2021-12-16T18:14:16Z">
            <w:rPr>
              <w:rFonts w:ascii="Liberation Serif" w:cs="Liberation Serif" w:eastAsia="Liberation Serif" w:hAnsi="Liberation Serif"/>
              <w:sz w:val="30"/>
              <w:szCs w:val="30"/>
            </w:rPr>
          </w:rPrChange>
        </w:rPr>
        <w:t xml:space="preserve"> This pin of the board is used to ground the Arduino board.</w:t>
      </w:r>
    </w:p>
    <w:p>
      <w:pPr>
        <w:spacing w:after="140" w:line="288" w:lineRule="auto"/>
        <w:rPr>
          <w:rFonts w:ascii="Liberation Serif" w:cs="Liberation Serif" w:eastAsia="Liberation Serif" w:hAnsi="Liberation Serif"/>
          <w:color w:val="000080"/>
          <w:sz w:val="24"/>
          <w:szCs w:val="24"/>
          <w:rPrChange w:id="185" w:author="Anandu P R" w:date="2021-12-16T18:14:16Z">
            <w:rPr>
              <w:rFonts w:ascii="Liberation Serif" w:cs="Liberation Serif" w:eastAsia="Liberation Serif" w:hAnsi="Liberation Serif"/>
              <w:sz w:val="24"/>
              <w:szCs w:val="24"/>
            </w:rPr>
          </w:rPrChange>
        </w:rPr>
      </w:pPr>
      <w:r>
        <w:rPr>
          <w:rFonts w:ascii="Liberation Serif" w:cs="Liberation Serif" w:eastAsia="Liberation Serif" w:hAnsi="Liberation Serif"/>
          <w:b/>
          <w:color w:val="000080"/>
          <w:sz w:val="30"/>
          <w:szCs w:val="30"/>
          <w:rtl w:val="off"/>
          <w:rPrChange w:id="186" w:author="Anandu P R" w:date="2021-12-16T18:14:16Z">
            <w:rPr>
              <w:rFonts w:ascii="Liberation Serif" w:cs="Liberation Serif" w:eastAsia="Liberation Serif" w:hAnsi="Liberation Serif"/>
              <w:b/>
              <w:sz w:val="30"/>
              <w:szCs w:val="30"/>
            </w:rPr>
          </w:rPrChange>
        </w:rPr>
        <w:t>Reset:</w:t>
      </w:r>
      <w:r>
        <w:rPr>
          <w:rFonts w:ascii="Liberation Serif" w:cs="Liberation Serif" w:eastAsia="Liberation Serif" w:hAnsi="Liberation Serif"/>
          <w:color w:val="000080"/>
          <w:sz w:val="30"/>
          <w:szCs w:val="30"/>
          <w:rtl w:val="off"/>
          <w:rPrChange w:id="187" w:author="Anandu P R" w:date="2021-12-16T18:14:16Z">
            <w:rPr>
              <w:rFonts w:ascii="Liberation Serif" w:cs="Liberation Serif" w:eastAsia="Liberation Serif" w:hAnsi="Liberation Serif"/>
              <w:sz w:val="30"/>
              <w:szCs w:val="30"/>
            </w:rPr>
          </w:rPrChange>
        </w:rPr>
        <w:t xml:space="preserve"> This pin of the board is used to reset the microcontroller. It is used to Resets the microcontroller.</w:t>
      </w:r>
    </w:p>
    <w:p>
      <w:pPr>
        <w:spacing w:after="140" w:line="288" w:lineRule="auto"/>
        <w:rPr>
          <w:rFonts w:ascii="Liberation Serif" w:cs="Liberation Serif" w:eastAsia="Liberation Serif" w:hAnsi="Liberation Serif"/>
          <w:color w:val="000080"/>
          <w:sz w:val="24"/>
          <w:szCs w:val="24"/>
          <w:rPrChange w:id="188" w:author="Anandu P R" w:date="2021-12-16T18:14:16Z">
            <w:rPr>
              <w:rFonts w:ascii="Liberation Serif" w:cs="Liberation Serif" w:eastAsia="Liberation Serif" w:hAnsi="Liberation Serif"/>
              <w:sz w:val="24"/>
              <w:szCs w:val="24"/>
            </w:rPr>
          </w:rPrChange>
        </w:rPr>
      </w:pPr>
      <w:r>
        <w:rPr>
          <w:rFonts w:ascii="Liberation Serif" w:cs="Liberation Serif" w:eastAsia="Liberation Serif" w:hAnsi="Liberation Serif"/>
          <w:b/>
          <w:color w:val="000080"/>
          <w:sz w:val="30"/>
          <w:szCs w:val="30"/>
          <w:rtl w:val="off"/>
          <w:rPrChange w:id="189" w:author="Anandu P R" w:date="2021-12-16T18:14:16Z">
            <w:rPr>
              <w:rFonts w:ascii="Liberation Serif" w:cs="Liberation Serif" w:eastAsia="Liberation Serif" w:hAnsi="Liberation Serif"/>
              <w:b/>
              <w:sz w:val="30"/>
              <w:szCs w:val="30"/>
            </w:rPr>
          </w:rPrChange>
        </w:rPr>
        <w:t xml:space="preserve">Analog Pins: </w:t>
      </w:r>
      <w:r>
        <w:rPr>
          <w:rFonts w:ascii="Liberation Serif" w:cs="Liberation Serif" w:eastAsia="Liberation Serif" w:hAnsi="Liberation Serif"/>
          <w:color w:val="000080"/>
          <w:sz w:val="30"/>
          <w:szCs w:val="30"/>
          <w:rtl w:val="off"/>
          <w:rPrChange w:id="190" w:author="Anandu P R" w:date="2021-12-16T18:14:16Z">
            <w:rPr>
              <w:rFonts w:ascii="Liberation Serif" w:cs="Liberation Serif" w:eastAsia="Liberation Serif" w:hAnsi="Liberation Serif"/>
              <w:sz w:val="30"/>
              <w:szCs w:val="30"/>
            </w:rPr>
          </w:rPrChange>
        </w:rPr>
        <w:t>The pins A0 to A5 are used as an analog input and it is in the range of 0-5V.</w:t>
      </w:r>
    </w:p>
    <w:p>
      <w:pPr>
        <w:spacing w:after="140" w:line="288" w:lineRule="auto"/>
        <w:rPr>
          <w:rFonts w:ascii="Liberation Serif" w:cs="Liberation Serif" w:eastAsia="Liberation Serif" w:hAnsi="Liberation Serif"/>
          <w:color w:val="000080"/>
          <w:sz w:val="24"/>
          <w:szCs w:val="24"/>
          <w:rPrChange w:id="191" w:author="Anandu P R" w:date="2021-12-16T18:14:16Z">
            <w:rPr>
              <w:rFonts w:ascii="Liberation Serif" w:cs="Liberation Serif" w:eastAsia="Liberation Serif" w:hAnsi="Liberation Serif"/>
              <w:sz w:val="24"/>
              <w:szCs w:val="24"/>
            </w:rPr>
          </w:rPrChange>
        </w:rPr>
      </w:pPr>
      <w:r>
        <w:rPr>
          <w:rFonts w:ascii="Liberation Serif" w:cs="Liberation Serif" w:eastAsia="Liberation Serif" w:hAnsi="Liberation Serif"/>
          <w:b/>
          <w:color w:val="000080"/>
          <w:sz w:val="30"/>
          <w:szCs w:val="30"/>
          <w:rtl w:val="off"/>
          <w:rPrChange w:id="192" w:author="Anandu P R" w:date="2021-12-16T18:14:16Z">
            <w:rPr>
              <w:rFonts w:ascii="Liberation Serif" w:cs="Liberation Serif" w:eastAsia="Liberation Serif" w:hAnsi="Liberation Serif"/>
              <w:b/>
              <w:sz w:val="30"/>
              <w:szCs w:val="30"/>
            </w:rPr>
          </w:rPrChange>
        </w:rPr>
        <w:t xml:space="preserve">Digital Pins: </w:t>
      </w:r>
      <w:r>
        <w:rPr>
          <w:rFonts w:ascii="Liberation Serif" w:cs="Liberation Serif" w:eastAsia="Liberation Serif" w:hAnsi="Liberation Serif"/>
          <w:color w:val="000080"/>
          <w:sz w:val="30"/>
          <w:szCs w:val="30"/>
          <w:rtl w:val="off"/>
          <w:rPrChange w:id="193" w:author="Anandu P R" w:date="2021-12-16T18:14:16Z">
            <w:rPr>
              <w:rFonts w:ascii="Liberation Serif" w:cs="Liberation Serif" w:eastAsia="Liberation Serif" w:hAnsi="Liberation Serif"/>
              <w:sz w:val="30"/>
              <w:szCs w:val="30"/>
            </w:rPr>
          </w:rPrChange>
        </w:rPr>
        <w:t>The pins 0 to 13 are used as a digital input or output for the Arduino board.</w:t>
      </w:r>
    </w:p>
    <w:p>
      <w:pPr>
        <w:spacing w:after="140" w:line="288" w:lineRule="auto"/>
        <w:rPr>
          <w:rFonts w:ascii="Liberation Serif" w:cs="Liberation Serif" w:eastAsia="Liberation Serif" w:hAnsi="Liberation Serif"/>
          <w:color w:val="000080"/>
          <w:sz w:val="24"/>
          <w:szCs w:val="24"/>
          <w:rPrChange w:id="194" w:author="Anandu P R" w:date="2021-12-16T18:14:16Z">
            <w:rPr>
              <w:rFonts w:ascii="Liberation Serif" w:cs="Liberation Serif" w:eastAsia="Liberation Serif" w:hAnsi="Liberation Serif"/>
              <w:sz w:val="24"/>
              <w:szCs w:val="24"/>
            </w:rPr>
          </w:rPrChange>
        </w:rPr>
      </w:pPr>
      <w:r>
        <w:rPr>
          <w:rFonts w:ascii="Liberation Serif" w:cs="Liberation Serif" w:eastAsia="Liberation Serif" w:hAnsi="Liberation Serif"/>
          <w:b/>
          <w:color w:val="000080"/>
          <w:sz w:val="30"/>
          <w:szCs w:val="30"/>
          <w:rtl w:val="off"/>
          <w:rPrChange w:id="195" w:author="Anandu P R" w:date="2021-12-16T18:14:16Z">
            <w:rPr>
              <w:rFonts w:ascii="Liberation Serif" w:cs="Liberation Serif" w:eastAsia="Liberation Serif" w:hAnsi="Liberation Serif"/>
              <w:b/>
              <w:sz w:val="30"/>
              <w:szCs w:val="30"/>
            </w:rPr>
          </w:rPrChange>
        </w:rPr>
        <w:t>Serial Pins:</w:t>
      </w:r>
      <w:r>
        <w:rPr>
          <w:rFonts w:ascii="Liberation Serif" w:cs="Liberation Serif" w:eastAsia="Liberation Serif" w:hAnsi="Liberation Serif"/>
          <w:color w:val="000080"/>
          <w:sz w:val="30"/>
          <w:szCs w:val="30"/>
          <w:rtl w:val="off"/>
          <w:rPrChange w:id="196" w:author="Anandu P R" w:date="2021-12-16T18:14:16Z">
            <w:rPr>
              <w:rFonts w:ascii="Liberation Serif" w:cs="Liberation Serif" w:eastAsia="Liberation Serif" w:hAnsi="Liberation Serif"/>
              <w:sz w:val="30"/>
              <w:szCs w:val="30"/>
            </w:rPr>
          </w:rPrChange>
        </w:rPr>
        <w:t xml:space="preserve"> These pins are also known as a UART pin. It is used for communication between the Arduino board and a computer or other devices. The transmitter pin number 1 and receiver pin number 0 is used to transmit and receive the data resp.</w:t>
      </w:r>
    </w:p>
    <w:p>
      <w:pPr>
        <w:spacing w:after="140" w:line="288" w:lineRule="auto"/>
        <w:rPr>
          <w:rFonts w:ascii="Liberation Serif" w:cs="Liberation Serif" w:eastAsia="Liberation Serif" w:hAnsi="Liberation Serif"/>
          <w:color w:val="000080"/>
          <w:sz w:val="24"/>
          <w:szCs w:val="24"/>
          <w:rPrChange w:id="197" w:author="Anandu P R" w:date="2021-12-16T18:14:16Z">
            <w:rPr>
              <w:rFonts w:ascii="Liberation Serif" w:cs="Liberation Serif" w:eastAsia="Liberation Serif" w:hAnsi="Liberation Serif"/>
              <w:sz w:val="24"/>
              <w:szCs w:val="24"/>
            </w:rPr>
          </w:rPrChange>
        </w:rPr>
      </w:pPr>
      <w:r>
        <w:rPr>
          <w:rFonts w:ascii="Liberation Serif" w:cs="Liberation Serif" w:eastAsia="Liberation Serif" w:hAnsi="Liberation Serif"/>
          <w:b/>
          <w:color w:val="000080"/>
          <w:sz w:val="30"/>
          <w:szCs w:val="30"/>
          <w:rtl w:val="off"/>
          <w:rPrChange w:id="198" w:author="Anandu P R" w:date="2021-12-16T18:14:16Z">
            <w:rPr>
              <w:rFonts w:ascii="Liberation Serif" w:cs="Liberation Serif" w:eastAsia="Liberation Serif" w:hAnsi="Liberation Serif"/>
              <w:b/>
              <w:sz w:val="30"/>
              <w:szCs w:val="30"/>
            </w:rPr>
          </w:rPrChange>
        </w:rPr>
        <w:t>External Interrupt Pins:</w:t>
      </w:r>
      <w:r>
        <w:rPr>
          <w:rFonts w:ascii="Liberation Serif" w:cs="Liberation Serif" w:eastAsia="Liberation Serif" w:hAnsi="Liberation Serif"/>
          <w:color w:val="000080"/>
          <w:sz w:val="30"/>
          <w:szCs w:val="30"/>
          <w:rtl w:val="off"/>
          <w:rPrChange w:id="199" w:author="Anandu P R" w:date="2021-12-16T18:14:16Z">
            <w:rPr>
              <w:rFonts w:ascii="Liberation Serif" w:cs="Liberation Serif" w:eastAsia="Liberation Serif" w:hAnsi="Liberation Serif"/>
              <w:sz w:val="30"/>
              <w:szCs w:val="30"/>
            </w:rPr>
          </w:rPrChange>
        </w:rPr>
        <w:t xml:space="preserve"> This pin of the Arduino board is used to produce the External interrupt and it is done by pin numbers 2 and 3.</w:t>
      </w:r>
    </w:p>
    <w:p>
      <w:pPr>
        <w:spacing w:after="140" w:line="288" w:lineRule="auto"/>
        <w:rPr>
          <w:rFonts w:ascii="Liberation Serif" w:cs="Liberation Serif" w:eastAsia="Liberation Serif" w:hAnsi="Liberation Serif"/>
          <w:color w:val="000080"/>
          <w:sz w:val="24"/>
          <w:szCs w:val="24"/>
          <w:rPrChange w:id="200" w:author="Anandu P R" w:date="2021-12-16T18:14:16Z">
            <w:rPr>
              <w:rFonts w:ascii="Liberation Serif" w:cs="Liberation Serif" w:eastAsia="Liberation Serif" w:hAnsi="Liberation Serif"/>
              <w:sz w:val="24"/>
              <w:szCs w:val="24"/>
            </w:rPr>
          </w:rPrChange>
        </w:rPr>
      </w:pPr>
      <w:r>
        <w:rPr>
          <w:rFonts w:ascii="Liberation Serif" w:cs="Liberation Serif" w:eastAsia="Liberation Serif" w:hAnsi="Liberation Serif"/>
          <w:b/>
          <w:color w:val="000080"/>
          <w:sz w:val="30"/>
          <w:szCs w:val="30"/>
          <w:rtl w:val="off"/>
          <w:rPrChange w:id="201" w:author="Anandu P R" w:date="2021-12-16T18:14:16Z">
            <w:rPr>
              <w:rFonts w:ascii="Liberation Serif" w:cs="Liberation Serif" w:eastAsia="Liberation Serif" w:hAnsi="Liberation Serif"/>
              <w:b/>
              <w:sz w:val="30"/>
              <w:szCs w:val="30"/>
            </w:rPr>
          </w:rPrChange>
        </w:rPr>
        <w:t>PWM Pins:</w:t>
      </w:r>
      <w:r>
        <w:rPr>
          <w:rFonts w:ascii="Liberation Serif" w:cs="Liberation Serif" w:eastAsia="Liberation Serif" w:hAnsi="Liberation Serif"/>
          <w:color w:val="000080"/>
          <w:sz w:val="30"/>
          <w:szCs w:val="30"/>
          <w:rtl w:val="off"/>
          <w:rPrChange w:id="202" w:author="Anandu P R" w:date="2021-12-16T18:14:16Z">
            <w:rPr>
              <w:rFonts w:ascii="Liberation Serif" w:cs="Liberation Serif" w:eastAsia="Liberation Serif" w:hAnsi="Liberation Serif"/>
              <w:sz w:val="30"/>
              <w:szCs w:val="30"/>
            </w:rPr>
          </w:rPrChange>
        </w:rPr>
        <w:t xml:space="preserve"> This pins of the board is used to convert the digital signal into an analog by varying the width of the Pulse. The pin numbers 3,5,6,9,10 and 11 are used as a PWM pin. </w:t>
      </w:r>
    </w:p>
    <w:p>
      <w:pPr>
        <w:spacing w:after="140" w:line="288" w:lineRule="auto"/>
        <w:rPr>
          <w:rFonts w:ascii="Liberation Serif" w:cs="Liberation Serif" w:eastAsia="Liberation Serif" w:hAnsi="Liberation Serif"/>
          <w:color w:val="000080"/>
          <w:sz w:val="24"/>
          <w:szCs w:val="24"/>
          <w:rPrChange w:id="203" w:author="Anandu P R" w:date="2021-12-16T18:14:16Z">
            <w:rPr>
              <w:rFonts w:ascii="Liberation Serif" w:cs="Liberation Serif" w:eastAsia="Liberation Serif" w:hAnsi="Liberation Serif"/>
              <w:sz w:val="24"/>
              <w:szCs w:val="24"/>
            </w:rPr>
          </w:rPrChange>
        </w:rPr>
      </w:pPr>
      <w:r>
        <w:rPr>
          <w:rFonts w:ascii="Liberation Serif" w:cs="Liberation Serif" w:eastAsia="Liberation Serif" w:hAnsi="Liberation Serif"/>
          <w:b/>
          <w:color w:val="000080"/>
          <w:sz w:val="30"/>
          <w:szCs w:val="30"/>
          <w:rtl w:val="off"/>
          <w:rPrChange w:id="204" w:author="Anandu P R" w:date="2021-12-16T18:14:16Z">
            <w:rPr>
              <w:rFonts w:ascii="Liberation Serif" w:cs="Liberation Serif" w:eastAsia="Liberation Serif" w:hAnsi="Liberation Serif"/>
              <w:b/>
              <w:sz w:val="30"/>
              <w:szCs w:val="30"/>
            </w:rPr>
          </w:rPrChange>
        </w:rPr>
        <w:t>SPI Pins:</w:t>
      </w:r>
      <w:r>
        <w:rPr>
          <w:rFonts w:ascii="Liberation Serif" w:cs="Liberation Serif" w:eastAsia="Liberation Serif" w:hAnsi="Liberation Serif"/>
          <w:color w:val="000080"/>
          <w:sz w:val="30"/>
          <w:szCs w:val="30"/>
          <w:rtl w:val="off"/>
          <w:rPrChange w:id="205" w:author="Anandu P R" w:date="2021-12-16T18:14:16Z">
            <w:rPr>
              <w:rFonts w:ascii="Liberation Serif" w:cs="Liberation Serif" w:eastAsia="Liberation Serif" w:hAnsi="Liberation Serif"/>
              <w:sz w:val="30"/>
              <w:szCs w:val="30"/>
            </w:rPr>
          </w:rPrChange>
        </w:rPr>
        <w:t xml:space="preserve"> This is the Serial Peripheral Interface pin, it is used to maintain SPI communication with the help of the SPI library. SPI pins include:</w:t>
      </w:r>
    </w:p>
    <w:p>
      <w:pPr>
        <w:numPr>
          <w:ilvl w:val="0"/>
          <w:numId w:val="3"/>
        </w:numPr>
        <w:tabs>
          <w:tab w:val="left" w:pos="0"/>
        </w:tabs>
        <w:spacing w:line="288" w:lineRule="auto"/>
        <w:ind w:left="707" w:hanging="283"/>
        <w:rPr>
          <w:rFonts w:ascii="Liberation Serif" w:cs="Liberation Serif" w:eastAsia="Liberation Serif" w:hAnsi="Liberation Serif"/>
          <w:color w:val="000080"/>
          <w:sz w:val="30"/>
          <w:szCs w:val="30"/>
          <w:rPrChange w:id="206" w:author="Anandu P R" w:date="2021-12-16T18:14:16Z">
            <w:rPr>
              <w:rFonts w:ascii="Liberation Serif" w:cs="Liberation Serif" w:eastAsia="Liberation Serif" w:hAnsi="Liberation Serif"/>
              <w:sz w:val="30"/>
              <w:szCs w:val="30"/>
            </w:rPr>
          </w:rPrChange>
        </w:rPr>
        <w:pPrChange w:id="207" w:author="Anandu P R" w:date="2021-12-16T18:14:16Z">
          <w:pPr>
            <w:numPr>
              <w:ilvl w:val="0"/>
              <w:numId w:val="3"/>
            </w:numPr>
            <w:tabs>
              <w:tab w:val="left" w:pos="0"/>
            </w:tabs>
            <w:spacing w:line="288" w:lineRule="auto"/>
            <w:ind w:left="707" w:hanging="283"/>
          </w:pPr>
        </w:pPrChange>
      </w:pPr>
      <w:r>
        <w:rPr>
          <w:rFonts w:ascii="Liberation Serif" w:cs="Liberation Serif" w:eastAsia="Liberation Serif" w:hAnsi="Liberation Serif"/>
          <w:color w:val="000080"/>
          <w:sz w:val="30"/>
          <w:szCs w:val="30"/>
          <w:rtl w:val="off"/>
          <w:rPrChange w:id="208" w:author="Anandu P R" w:date="2021-12-16T18:14:16Z">
            <w:rPr>
              <w:rFonts w:ascii="Liberation Serif" w:cs="Liberation Serif" w:eastAsia="Liberation Serif" w:hAnsi="Liberation Serif"/>
              <w:sz w:val="30"/>
              <w:szCs w:val="30"/>
            </w:rPr>
          </w:rPrChange>
        </w:rPr>
        <w:t xml:space="preserve">SS: Pin number 10 is used as a Slave Select </w:t>
      </w:r>
    </w:p>
    <w:p>
      <w:pPr>
        <w:numPr>
          <w:ilvl w:val="0"/>
          <w:numId w:val="3"/>
        </w:numPr>
        <w:tabs>
          <w:tab w:val="left" w:pos="0"/>
        </w:tabs>
        <w:spacing w:line="288" w:lineRule="auto"/>
        <w:ind w:left="707" w:hanging="283"/>
        <w:rPr>
          <w:rFonts w:ascii="Liberation Serif" w:cs="Liberation Serif" w:eastAsia="Liberation Serif" w:hAnsi="Liberation Serif"/>
          <w:color w:val="000080"/>
          <w:sz w:val="30"/>
          <w:szCs w:val="30"/>
          <w:rPrChange w:id="209" w:author="Anandu P R" w:date="2021-12-16T18:14:16Z">
            <w:rPr>
              <w:rFonts w:ascii="Liberation Serif" w:cs="Liberation Serif" w:eastAsia="Liberation Serif" w:hAnsi="Liberation Serif"/>
              <w:sz w:val="30"/>
              <w:szCs w:val="30"/>
            </w:rPr>
          </w:rPrChange>
        </w:rPr>
        <w:pPrChange w:id="210" w:author="Anandu P R" w:date="2021-12-16T18:14:16Z">
          <w:pPr>
            <w:numPr>
              <w:ilvl w:val="0"/>
              <w:numId w:val="3"/>
            </w:numPr>
            <w:tabs>
              <w:tab w:val="left" w:pos="0"/>
            </w:tabs>
            <w:spacing w:line="288" w:lineRule="auto"/>
            <w:ind w:left="707" w:hanging="283"/>
          </w:pPr>
        </w:pPrChange>
      </w:pPr>
      <w:r>
        <w:rPr>
          <w:rFonts w:ascii="Liberation Serif" w:cs="Liberation Serif" w:eastAsia="Liberation Serif" w:hAnsi="Liberation Serif"/>
          <w:color w:val="000080"/>
          <w:sz w:val="30"/>
          <w:szCs w:val="30"/>
          <w:rtl w:val="off"/>
          <w:rPrChange w:id="211" w:author="Anandu P R" w:date="2021-12-16T18:14:16Z">
            <w:rPr>
              <w:rFonts w:ascii="Liberation Serif" w:cs="Liberation Serif" w:eastAsia="Liberation Serif" w:hAnsi="Liberation Serif"/>
              <w:sz w:val="30"/>
              <w:szCs w:val="30"/>
            </w:rPr>
          </w:rPrChange>
        </w:rPr>
        <w:t>MOSI: Pin number 11 is used as a Master Out Slave In</w:t>
      </w:r>
    </w:p>
    <w:p>
      <w:pPr>
        <w:numPr>
          <w:ilvl w:val="0"/>
          <w:numId w:val="3"/>
        </w:numPr>
        <w:tabs>
          <w:tab w:val="left" w:pos="0"/>
        </w:tabs>
        <w:spacing w:line="288" w:lineRule="auto"/>
        <w:ind w:left="707" w:hanging="283"/>
        <w:rPr>
          <w:rFonts w:ascii="Liberation Serif" w:cs="Liberation Serif" w:eastAsia="Liberation Serif" w:hAnsi="Liberation Serif"/>
          <w:color w:val="000080"/>
          <w:sz w:val="30"/>
          <w:szCs w:val="30"/>
          <w:rPrChange w:id="212" w:author="Anandu P R" w:date="2021-12-16T18:14:16Z">
            <w:rPr>
              <w:rFonts w:ascii="Liberation Serif" w:cs="Liberation Serif" w:eastAsia="Liberation Serif" w:hAnsi="Liberation Serif"/>
              <w:sz w:val="30"/>
              <w:szCs w:val="30"/>
            </w:rPr>
          </w:rPrChange>
        </w:rPr>
        <w:pPrChange w:id="213" w:author="Anandu P R" w:date="2021-12-16T18:14:16Z">
          <w:pPr>
            <w:numPr>
              <w:ilvl w:val="0"/>
              <w:numId w:val="3"/>
            </w:numPr>
            <w:tabs>
              <w:tab w:val="left" w:pos="0"/>
            </w:tabs>
            <w:spacing w:line="288" w:lineRule="auto"/>
            <w:ind w:left="707" w:hanging="283"/>
          </w:pPr>
        </w:pPrChange>
      </w:pPr>
      <w:r>
        <w:rPr>
          <w:rFonts w:ascii="Liberation Serif" w:cs="Liberation Serif" w:eastAsia="Liberation Serif" w:hAnsi="Liberation Serif"/>
          <w:color w:val="000080"/>
          <w:sz w:val="30"/>
          <w:szCs w:val="30"/>
          <w:rtl w:val="off"/>
          <w:rPrChange w:id="214" w:author="Anandu P R" w:date="2021-12-16T18:14:16Z">
            <w:rPr>
              <w:rFonts w:ascii="Liberation Serif" w:cs="Liberation Serif" w:eastAsia="Liberation Serif" w:hAnsi="Liberation Serif"/>
              <w:sz w:val="30"/>
              <w:szCs w:val="30"/>
            </w:rPr>
          </w:rPrChange>
        </w:rPr>
        <w:t>MISO: Pin number 12 is used as a Master In Slave Out</w:t>
      </w:r>
    </w:p>
    <w:p>
      <w:pPr>
        <w:numPr>
          <w:ilvl w:val="0"/>
          <w:numId w:val="3"/>
        </w:numPr>
        <w:tabs>
          <w:tab w:val="left" w:pos="0"/>
        </w:tabs>
        <w:spacing w:after="140" w:line="288" w:lineRule="auto"/>
        <w:ind w:left="707" w:hanging="283"/>
        <w:rPr>
          <w:rFonts w:ascii="Liberation Serif" w:cs="Liberation Serif" w:eastAsia="Liberation Serif" w:hAnsi="Liberation Serif"/>
          <w:color w:val="000080"/>
          <w:sz w:val="30"/>
          <w:szCs w:val="30"/>
          <w:rPrChange w:id="215" w:author="Anandu P R" w:date="2021-12-16T18:14:16Z">
            <w:rPr>
              <w:rFonts w:ascii="Liberation Serif" w:cs="Liberation Serif" w:eastAsia="Liberation Serif" w:hAnsi="Liberation Serif"/>
              <w:sz w:val="30"/>
              <w:szCs w:val="30"/>
            </w:rPr>
          </w:rPrChange>
        </w:rPr>
        <w:pPrChange w:id="216" w:author="Anandu P R" w:date="2021-12-16T18:14:16Z">
          <w:pPr>
            <w:numPr>
              <w:ilvl w:val="0"/>
              <w:numId w:val="3"/>
            </w:numPr>
            <w:tabs>
              <w:tab w:val="left" w:pos="0"/>
            </w:tabs>
            <w:spacing w:after="140" w:line="288" w:lineRule="auto"/>
            <w:ind w:left="707" w:hanging="283"/>
          </w:pPr>
        </w:pPrChange>
      </w:pPr>
      <w:r>
        <w:rPr>
          <w:rFonts w:ascii="Liberation Serif" w:cs="Liberation Serif" w:eastAsia="Liberation Serif" w:hAnsi="Liberation Serif"/>
          <w:color w:val="000080"/>
          <w:sz w:val="30"/>
          <w:szCs w:val="30"/>
          <w:rtl w:val="off"/>
          <w:rPrChange w:id="217" w:author="Anandu P R" w:date="2021-12-16T18:14:16Z">
            <w:rPr>
              <w:rFonts w:ascii="Liberation Serif" w:cs="Liberation Serif" w:eastAsia="Liberation Serif" w:hAnsi="Liberation Serif"/>
              <w:sz w:val="30"/>
              <w:szCs w:val="30"/>
            </w:rPr>
          </w:rPrChange>
        </w:rPr>
        <w:t>SCK: Pin number 13 is used as a Serial Clock</w:t>
      </w:r>
    </w:p>
    <w:p>
      <w:pPr>
        <w:spacing w:after="140" w:line="288" w:lineRule="auto"/>
        <w:rPr>
          <w:rFonts w:ascii="Liberation Serif" w:cs="Liberation Serif" w:eastAsia="Liberation Serif" w:hAnsi="Liberation Serif"/>
          <w:color w:val="000080"/>
          <w:sz w:val="24"/>
          <w:szCs w:val="24"/>
          <w:rPrChange w:id="218" w:author="Anandu P R" w:date="2021-12-16T18:14:16Z">
            <w:rPr>
              <w:rFonts w:ascii="Liberation Serif" w:cs="Liberation Serif" w:eastAsia="Liberation Serif" w:hAnsi="Liberation Serif"/>
              <w:sz w:val="24"/>
              <w:szCs w:val="24"/>
            </w:rPr>
          </w:rPrChange>
        </w:rPr>
      </w:pPr>
      <w:r>
        <w:rPr>
          <w:rFonts w:ascii="Liberation Serif" w:cs="Liberation Serif" w:eastAsia="Liberation Serif" w:hAnsi="Liberation Serif"/>
          <w:b/>
          <w:color w:val="000080"/>
          <w:sz w:val="30"/>
          <w:szCs w:val="30"/>
          <w:rtl w:val="off"/>
          <w:rPrChange w:id="219" w:author="Anandu P R" w:date="2021-12-16T18:14:16Z">
            <w:rPr>
              <w:rFonts w:ascii="Liberation Serif" w:cs="Liberation Serif" w:eastAsia="Liberation Serif" w:hAnsi="Liberation Serif"/>
              <w:b/>
              <w:sz w:val="30"/>
              <w:szCs w:val="30"/>
            </w:rPr>
          </w:rPrChange>
        </w:rPr>
        <w:t>LED Pin:</w:t>
      </w:r>
      <w:r>
        <w:rPr>
          <w:rFonts w:ascii="Liberation Serif" w:cs="Liberation Serif" w:eastAsia="Liberation Serif" w:hAnsi="Liberation Serif"/>
          <w:color w:val="000080"/>
          <w:sz w:val="30"/>
          <w:szCs w:val="30"/>
          <w:rtl w:val="off"/>
          <w:rPrChange w:id="220" w:author="Anandu P R" w:date="2021-12-16T18:14:16Z">
            <w:rPr>
              <w:rFonts w:ascii="Liberation Serif" w:cs="Liberation Serif" w:eastAsia="Liberation Serif" w:hAnsi="Liberation Serif"/>
              <w:sz w:val="30"/>
              <w:szCs w:val="30"/>
            </w:rPr>
          </w:rPrChange>
        </w:rPr>
        <w:t xml:space="preserve">  The board has an inbuilt LED using digital pin-13. The LED glows only when the digital pin becomes high.</w:t>
      </w:r>
    </w:p>
    <w:p>
      <w:pPr>
        <w:spacing w:after="140" w:line="288" w:lineRule="auto"/>
        <w:rPr>
          <w:rFonts w:ascii="Liberation Serif" w:cs="Liberation Serif" w:eastAsia="Liberation Serif" w:hAnsi="Liberation Serif"/>
          <w:color w:val="000080"/>
          <w:sz w:val="24"/>
          <w:szCs w:val="24"/>
          <w:rPrChange w:id="221" w:author="Anandu P R" w:date="2021-12-16T18:14:16Z">
            <w:rPr>
              <w:rFonts w:ascii="Liberation Serif" w:cs="Liberation Serif" w:eastAsia="Liberation Serif" w:hAnsi="Liberation Serif"/>
              <w:sz w:val="24"/>
              <w:szCs w:val="24"/>
            </w:rPr>
          </w:rPrChange>
        </w:rPr>
      </w:pPr>
      <w:r>
        <w:rPr>
          <w:rFonts w:ascii="Liberation Serif" w:cs="Liberation Serif" w:eastAsia="Liberation Serif" w:hAnsi="Liberation Serif"/>
          <w:b/>
          <w:color w:val="000080"/>
          <w:sz w:val="30"/>
          <w:szCs w:val="30"/>
          <w:rtl w:val="off"/>
          <w:rPrChange w:id="222" w:author="Anandu P R" w:date="2021-12-16T18:14:16Z">
            <w:rPr>
              <w:rFonts w:ascii="Liberation Serif" w:cs="Liberation Serif" w:eastAsia="Liberation Serif" w:hAnsi="Liberation Serif"/>
              <w:b/>
              <w:sz w:val="30"/>
              <w:szCs w:val="30"/>
            </w:rPr>
          </w:rPrChange>
        </w:rPr>
        <w:t>AREF Pin:</w:t>
      </w:r>
      <w:r>
        <w:rPr>
          <w:rFonts w:ascii="Liberation Serif" w:cs="Liberation Serif" w:eastAsia="Liberation Serif" w:hAnsi="Liberation Serif"/>
          <w:color w:val="000080"/>
          <w:sz w:val="30"/>
          <w:szCs w:val="30"/>
          <w:rtl w:val="off"/>
          <w:rPrChange w:id="223" w:author="Anandu P R" w:date="2021-12-16T18:14:16Z">
            <w:rPr>
              <w:rFonts w:ascii="Liberation Serif" w:cs="Liberation Serif" w:eastAsia="Liberation Serif" w:hAnsi="Liberation Serif"/>
              <w:sz w:val="30"/>
              <w:szCs w:val="30"/>
            </w:rPr>
          </w:rPrChange>
        </w:rPr>
        <w:t xml:space="preserve"> This is an analog reference pin of the Arduino board. It is used to provide a reference voltage from an external power supply. </w:t>
      </w:r>
    </w:p>
    <w:p>
      <w:pPr>
        <w:pStyle w:val="Heading3"/>
        <w:keepLines w:val="off"/>
        <w:spacing w:before="140" w:after="120" w:line="240" w:lineRule="auto"/>
        <w:jc w:val="both"/>
        <w:rPr>
          <w:rFonts w:ascii="Liberation Serif" w:cs="Liberation Serif" w:eastAsia="Liberation Serif" w:hAnsi="Liberation Serif"/>
          <w:b/>
          <w:color w:val="000080"/>
          <w:sz w:val="36"/>
          <w:szCs w:val="36"/>
          <w:rPrChange w:id="224" w:author="Anandu P R" w:date="2021-12-16T18:14:16Z">
            <w:rPr>
              <w:rFonts w:ascii="Liberation Serif" w:cs="Liberation Serif" w:eastAsia="Liberation Serif" w:hAnsi="Liberation Serif"/>
              <w:b/>
              <w:color w:val="000000"/>
              <w:sz w:val="36"/>
              <w:szCs w:val="36"/>
            </w:rPr>
          </w:rPrChange>
        </w:rPr>
      </w:pPr>
      <w:r>
        <w:rPr>
          <w:rFonts w:ascii="Liberation Serif" w:cs="Liberation Serif" w:eastAsia="Liberation Serif" w:hAnsi="Liberation Serif"/>
          <w:b/>
          <w:color w:val="000080"/>
          <w:sz w:val="36"/>
          <w:szCs w:val="36"/>
          <w:rtl w:val="off"/>
          <w:rPrChange w:id="225" w:author="Anandu P R" w:date="2021-12-16T18:14:16Z">
            <w:rPr>
              <w:rFonts w:ascii="Liberation Serif" w:cs="Liberation Serif" w:eastAsia="Liberation Serif" w:hAnsi="Liberation Serif"/>
              <w:b/>
              <w:color w:val="000000"/>
              <w:sz w:val="36"/>
              <w:szCs w:val="36"/>
            </w:rPr>
          </w:rPrChange>
        </w:rPr>
        <w:t>Arduino light blink program:</w:t>
      </w:r>
    </w:p>
    <w:p>
      <w:pPr>
        <w:spacing w:line="240" w:lineRule="auto"/>
        <w:jc w:val="both"/>
        <w:rPr>
          <w:rFonts w:ascii="Liberation Serif" w:cs="Liberation Serif" w:eastAsia="Liberation Serif" w:hAnsi="Liberation Serif"/>
          <w:color w:val="000080"/>
          <w:sz w:val="30"/>
          <w:szCs w:val="30"/>
          <w:rPrChange w:id="226" w:author="Anandu P R" w:date="2021-12-16T18:14:16Z">
            <w:rPr>
              <w:rFonts w:ascii="Liberation Serif" w:cs="Liberation Serif" w:eastAsia="Liberation Serif" w:hAnsi="Liberation Serif"/>
              <w:sz w:val="30"/>
              <w:szCs w:val="30"/>
            </w:rPr>
          </w:rPrChange>
        </w:rPr>
      </w:pPr>
      <w:r>
        <w:rPr>
          <w:rFonts w:ascii="Liberation Serif" w:cs="Liberation Serif" w:eastAsia="Liberation Serif" w:hAnsi="Liberation Serif"/>
          <w:color w:val="000080"/>
          <w:sz w:val="30"/>
          <w:szCs w:val="30"/>
          <w:rtl w:val="off"/>
          <w:rPrChange w:id="227" w:author="Anandu P R" w:date="2021-12-16T18:14:16Z">
            <w:rPr>
              <w:rFonts w:ascii="Liberation Serif" w:cs="Liberation Serif" w:eastAsia="Liberation Serif" w:hAnsi="Liberation Serif"/>
              <w:sz w:val="30"/>
              <w:szCs w:val="30"/>
            </w:rPr>
          </w:rPrChange>
        </w:rPr>
        <w:t xml:space="preserve">const int LED = 13; </w:t>
      </w:r>
    </w:p>
    <w:p>
      <w:pPr>
        <w:spacing w:line="240" w:lineRule="auto"/>
        <w:rPr>
          <w:rFonts w:ascii="Liberation Serif" w:cs="Liberation Serif" w:eastAsia="Liberation Serif" w:hAnsi="Liberation Serif"/>
          <w:color w:val="000080"/>
          <w:sz w:val="30"/>
          <w:szCs w:val="30"/>
          <w:rPrChange w:id="228" w:author="Anandu P R" w:date="2021-12-16T18:14:16Z">
            <w:rPr>
              <w:rFonts w:ascii="Liberation Serif" w:cs="Liberation Serif" w:eastAsia="Liberation Serif" w:hAnsi="Liberation Serif"/>
              <w:sz w:val="30"/>
              <w:szCs w:val="30"/>
            </w:rPr>
          </w:rPrChange>
        </w:rPr>
      </w:pPr>
    </w:p>
    <w:p>
      <w:pPr>
        <w:spacing w:line="240" w:lineRule="auto"/>
        <w:rPr>
          <w:rFonts w:ascii="Liberation Serif" w:cs="Liberation Serif" w:eastAsia="Liberation Serif" w:hAnsi="Liberation Serif"/>
          <w:color w:val="000080"/>
          <w:sz w:val="30"/>
          <w:szCs w:val="30"/>
          <w:rPrChange w:id="229" w:author="Anandu P R" w:date="2021-12-16T18:14:16Z">
            <w:rPr>
              <w:rFonts w:ascii="Liberation Serif" w:cs="Liberation Serif" w:eastAsia="Liberation Serif" w:hAnsi="Liberation Serif"/>
              <w:sz w:val="30"/>
              <w:szCs w:val="30"/>
            </w:rPr>
          </w:rPrChange>
        </w:rPr>
      </w:pPr>
      <w:r>
        <w:rPr>
          <w:rFonts w:ascii="Liberation Serif" w:cs="Liberation Serif" w:eastAsia="Liberation Serif" w:hAnsi="Liberation Serif"/>
          <w:color w:val="000080"/>
          <w:sz w:val="30"/>
          <w:szCs w:val="30"/>
          <w:rtl w:val="off"/>
          <w:rPrChange w:id="230" w:author="Anandu P R" w:date="2021-12-16T18:14:16Z">
            <w:rPr>
              <w:rFonts w:ascii="Liberation Serif" w:cs="Liberation Serif" w:eastAsia="Liberation Serif" w:hAnsi="Liberation Serif"/>
              <w:sz w:val="30"/>
              <w:szCs w:val="30"/>
            </w:rPr>
          </w:rPrChange>
        </w:rPr>
        <w:t>void setup()</w:t>
      </w:r>
    </w:p>
    <w:p>
      <w:pPr>
        <w:spacing w:line="240" w:lineRule="auto"/>
        <w:rPr>
          <w:rFonts w:ascii="Liberation Serif" w:cs="Liberation Serif" w:eastAsia="Liberation Serif" w:hAnsi="Liberation Serif"/>
          <w:color w:val="000080"/>
          <w:sz w:val="30"/>
          <w:szCs w:val="30"/>
          <w:rPrChange w:id="231" w:author="Anandu P R" w:date="2021-12-16T18:14:16Z">
            <w:rPr>
              <w:rFonts w:ascii="Liberation Serif" w:cs="Liberation Serif" w:eastAsia="Liberation Serif" w:hAnsi="Liberation Serif"/>
              <w:sz w:val="30"/>
              <w:szCs w:val="30"/>
            </w:rPr>
          </w:rPrChange>
        </w:rPr>
      </w:pPr>
      <w:r>
        <w:rPr>
          <w:rFonts w:ascii="Liberation Serif" w:cs="Liberation Serif" w:eastAsia="Liberation Serif" w:hAnsi="Liberation Serif"/>
          <w:color w:val="000080"/>
          <w:sz w:val="30"/>
          <w:szCs w:val="30"/>
          <w:rtl w:val="off"/>
          <w:rPrChange w:id="232" w:author="Anandu P R" w:date="2021-12-16T18:14:16Z">
            <w:rPr>
              <w:rFonts w:ascii="Liberation Serif" w:cs="Liberation Serif" w:eastAsia="Liberation Serif" w:hAnsi="Liberation Serif"/>
              <w:sz w:val="30"/>
              <w:szCs w:val="30"/>
            </w:rPr>
          </w:rPrChange>
        </w:rPr>
        <w:t>{</w:t>
      </w:r>
    </w:p>
    <w:p>
      <w:pPr>
        <w:spacing w:line="240" w:lineRule="auto"/>
        <w:rPr>
          <w:rFonts w:ascii="Liberation Serif" w:cs="Liberation Serif" w:eastAsia="Liberation Serif" w:hAnsi="Liberation Serif"/>
          <w:color w:val="000080"/>
          <w:sz w:val="30"/>
          <w:szCs w:val="30"/>
          <w:rPrChange w:id="233" w:author="Anandu P R" w:date="2021-12-16T18:14:16Z">
            <w:rPr>
              <w:rFonts w:ascii="Liberation Serif" w:cs="Liberation Serif" w:eastAsia="Liberation Serif" w:hAnsi="Liberation Serif"/>
              <w:sz w:val="30"/>
              <w:szCs w:val="30"/>
            </w:rPr>
          </w:rPrChange>
        </w:rPr>
      </w:pPr>
      <w:r>
        <w:rPr>
          <w:rFonts w:ascii="Liberation Serif" w:cs="Liberation Serif" w:eastAsia="Liberation Serif" w:hAnsi="Liberation Serif"/>
          <w:color w:val="000080"/>
          <w:sz w:val="30"/>
          <w:szCs w:val="30"/>
          <w:rtl w:val="off"/>
          <w:rPrChange w:id="234" w:author="Anandu P R" w:date="2021-12-16T18:14:16Z">
            <w:rPr>
              <w:rFonts w:ascii="Liberation Serif" w:cs="Liberation Serif" w:eastAsia="Liberation Serif" w:hAnsi="Liberation Serif"/>
              <w:sz w:val="30"/>
              <w:szCs w:val="30"/>
            </w:rPr>
          </w:rPrChange>
        </w:rPr>
        <w:t xml:space="preserve">  pinMode(LED,OUTPUT);</w:t>
      </w:r>
    </w:p>
    <w:p>
      <w:pPr>
        <w:spacing w:line="240" w:lineRule="auto"/>
        <w:rPr>
          <w:rFonts w:ascii="Liberation Serif" w:cs="Liberation Serif" w:eastAsia="Liberation Serif" w:hAnsi="Liberation Serif"/>
          <w:color w:val="000080"/>
          <w:sz w:val="30"/>
          <w:szCs w:val="30"/>
          <w:rPrChange w:id="235" w:author="Anandu P R" w:date="2021-12-16T18:14:16Z">
            <w:rPr>
              <w:rFonts w:ascii="Liberation Serif" w:cs="Liberation Serif" w:eastAsia="Liberation Serif" w:hAnsi="Liberation Serif"/>
              <w:sz w:val="30"/>
              <w:szCs w:val="30"/>
            </w:rPr>
          </w:rPrChange>
        </w:rPr>
      </w:pPr>
      <w:r>
        <w:rPr>
          <w:rFonts w:ascii="Liberation Serif" w:cs="Liberation Serif" w:eastAsia="Liberation Serif" w:hAnsi="Liberation Serif"/>
          <w:color w:val="000080"/>
          <w:sz w:val="30"/>
          <w:szCs w:val="30"/>
          <w:rtl w:val="off"/>
          <w:rPrChange w:id="236" w:author="Anandu P R" w:date="2021-12-16T18:14:16Z">
            <w:rPr>
              <w:rFonts w:ascii="Liberation Serif" w:cs="Liberation Serif" w:eastAsia="Liberation Serif" w:hAnsi="Liberation Serif"/>
              <w:sz w:val="30"/>
              <w:szCs w:val="30"/>
            </w:rPr>
          </w:rPrChange>
        </w:rPr>
        <w:t>}</w:t>
      </w:r>
    </w:p>
    <w:p>
      <w:pPr>
        <w:spacing w:line="240" w:lineRule="auto"/>
        <w:rPr>
          <w:rFonts w:ascii="Liberation Serif" w:cs="Liberation Serif" w:eastAsia="Liberation Serif" w:hAnsi="Liberation Serif"/>
          <w:color w:val="000080"/>
          <w:sz w:val="30"/>
          <w:szCs w:val="30"/>
          <w:rPrChange w:id="237" w:author="Anandu P R" w:date="2021-12-16T18:14:16Z">
            <w:rPr>
              <w:rFonts w:ascii="Liberation Serif" w:cs="Liberation Serif" w:eastAsia="Liberation Serif" w:hAnsi="Liberation Serif"/>
              <w:sz w:val="30"/>
              <w:szCs w:val="30"/>
            </w:rPr>
          </w:rPrChange>
        </w:rPr>
      </w:pPr>
    </w:p>
    <w:p>
      <w:pPr>
        <w:spacing w:line="240" w:lineRule="auto"/>
        <w:rPr>
          <w:rFonts w:ascii="Liberation Serif" w:cs="Liberation Serif" w:eastAsia="Liberation Serif" w:hAnsi="Liberation Serif"/>
          <w:color w:val="000080"/>
          <w:sz w:val="30"/>
          <w:szCs w:val="30"/>
          <w:rPrChange w:id="238" w:author="Anandu P R" w:date="2021-12-16T18:14:16Z">
            <w:rPr>
              <w:rFonts w:ascii="Liberation Serif" w:cs="Liberation Serif" w:eastAsia="Liberation Serif" w:hAnsi="Liberation Serif"/>
              <w:sz w:val="30"/>
              <w:szCs w:val="30"/>
            </w:rPr>
          </w:rPrChange>
        </w:rPr>
      </w:pPr>
      <w:r>
        <w:rPr>
          <w:rFonts w:ascii="Liberation Serif" w:cs="Liberation Serif" w:eastAsia="Liberation Serif" w:hAnsi="Liberation Serif"/>
          <w:color w:val="000080"/>
          <w:sz w:val="30"/>
          <w:szCs w:val="30"/>
          <w:rtl w:val="off"/>
          <w:rPrChange w:id="239" w:author="Anandu P R" w:date="2021-12-16T18:14:16Z">
            <w:rPr>
              <w:rFonts w:ascii="Liberation Serif" w:cs="Liberation Serif" w:eastAsia="Liberation Serif" w:hAnsi="Liberation Serif"/>
              <w:sz w:val="30"/>
              <w:szCs w:val="30"/>
            </w:rPr>
          </w:rPrChange>
        </w:rPr>
        <w:t>void loop()</w:t>
      </w:r>
    </w:p>
    <w:p>
      <w:pPr>
        <w:spacing w:line="240" w:lineRule="auto"/>
        <w:rPr>
          <w:rFonts w:ascii="Liberation Serif" w:cs="Liberation Serif" w:eastAsia="Liberation Serif" w:hAnsi="Liberation Serif"/>
          <w:color w:val="000080"/>
          <w:sz w:val="30"/>
          <w:szCs w:val="30"/>
          <w:rPrChange w:id="240" w:author="Anandu P R" w:date="2021-12-16T18:14:16Z">
            <w:rPr>
              <w:rFonts w:ascii="Liberation Serif" w:cs="Liberation Serif" w:eastAsia="Liberation Serif" w:hAnsi="Liberation Serif"/>
              <w:sz w:val="30"/>
              <w:szCs w:val="30"/>
            </w:rPr>
          </w:rPrChange>
        </w:rPr>
      </w:pPr>
      <w:r>
        <w:rPr>
          <w:rFonts w:ascii="Liberation Serif" w:cs="Liberation Serif" w:eastAsia="Liberation Serif" w:hAnsi="Liberation Serif"/>
          <w:color w:val="000080"/>
          <w:sz w:val="30"/>
          <w:szCs w:val="30"/>
          <w:rtl w:val="off"/>
          <w:rPrChange w:id="241" w:author="Anandu P R" w:date="2021-12-16T18:14:16Z">
            <w:rPr>
              <w:rFonts w:ascii="Liberation Serif" w:cs="Liberation Serif" w:eastAsia="Liberation Serif" w:hAnsi="Liberation Serif"/>
              <w:sz w:val="30"/>
              <w:szCs w:val="30"/>
            </w:rPr>
          </w:rPrChange>
        </w:rPr>
        <w:t>{</w:t>
      </w:r>
    </w:p>
    <w:p>
      <w:pPr>
        <w:spacing w:line="240" w:lineRule="auto"/>
        <w:rPr>
          <w:rFonts w:ascii="Liberation Serif" w:cs="Liberation Serif" w:eastAsia="Liberation Serif" w:hAnsi="Liberation Serif"/>
          <w:color w:val="000080"/>
          <w:sz w:val="30"/>
          <w:szCs w:val="30"/>
          <w:rPrChange w:id="242" w:author="Anandu P R" w:date="2021-12-16T18:14:16Z">
            <w:rPr>
              <w:rFonts w:ascii="Liberation Serif" w:cs="Liberation Serif" w:eastAsia="Liberation Serif" w:hAnsi="Liberation Serif"/>
              <w:sz w:val="30"/>
              <w:szCs w:val="30"/>
            </w:rPr>
          </w:rPrChange>
        </w:rPr>
      </w:pPr>
      <w:r>
        <w:rPr>
          <w:rFonts w:ascii="Liberation Serif" w:cs="Liberation Serif" w:eastAsia="Liberation Serif" w:hAnsi="Liberation Serif"/>
          <w:color w:val="000080"/>
          <w:sz w:val="30"/>
          <w:szCs w:val="30"/>
          <w:rtl w:val="off"/>
          <w:rPrChange w:id="243" w:author="Anandu P R" w:date="2021-12-16T18:14:16Z">
            <w:rPr>
              <w:rFonts w:ascii="Liberation Serif" w:cs="Liberation Serif" w:eastAsia="Liberation Serif" w:hAnsi="Liberation Serif"/>
              <w:sz w:val="30"/>
              <w:szCs w:val="30"/>
            </w:rPr>
          </w:rPrChange>
        </w:rPr>
        <w:t xml:space="preserve">  digitalWrite(LED,HIGH);</w:t>
      </w:r>
    </w:p>
    <w:p>
      <w:pPr>
        <w:spacing w:line="240" w:lineRule="auto"/>
        <w:rPr>
          <w:rFonts w:ascii="Liberation Serif" w:cs="Liberation Serif" w:eastAsia="Liberation Serif" w:hAnsi="Liberation Serif"/>
          <w:color w:val="000080"/>
          <w:sz w:val="30"/>
          <w:szCs w:val="30"/>
          <w:rPrChange w:id="244" w:author="Anandu P R" w:date="2021-12-16T18:14:16Z">
            <w:rPr>
              <w:rFonts w:ascii="Liberation Serif" w:cs="Liberation Serif" w:eastAsia="Liberation Serif" w:hAnsi="Liberation Serif"/>
              <w:sz w:val="30"/>
              <w:szCs w:val="30"/>
            </w:rPr>
          </w:rPrChange>
        </w:rPr>
      </w:pPr>
      <w:r>
        <w:rPr>
          <w:rFonts w:ascii="Liberation Serif" w:cs="Liberation Serif" w:eastAsia="Liberation Serif" w:hAnsi="Liberation Serif"/>
          <w:color w:val="000080"/>
          <w:sz w:val="30"/>
          <w:szCs w:val="30"/>
          <w:rtl w:val="off"/>
          <w:rPrChange w:id="245" w:author="Anandu P R" w:date="2021-12-16T18:14:16Z">
            <w:rPr>
              <w:rFonts w:ascii="Liberation Serif" w:cs="Liberation Serif" w:eastAsia="Liberation Serif" w:hAnsi="Liberation Serif"/>
              <w:sz w:val="30"/>
              <w:szCs w:val="30"/>
            </w:rPr>
          </w:rPrChange>
        </w:rPr>
        <w:t xml:space="preserve">  delay(1000);</w:t>
      </w:r>
    </w:p>
    <w:p>
      <w:pPr>
        <w:spacing w:line="240" w:lineRule="auto"/>
        <w:rPr>
          <w:rFonts w:ascii="Liberation Serif" w:cs="Liberation Serif" w:eastAsia="Liberation Serif" w:hAnsi="Liberation Serif"/>
          <w:color w:val="000080"/>
          <w:sz w:val="30"/>
          <w:szCs w:val="30"/>
          <w:rPrChange w:id="246" w:author="Anandu P R" w:date="2021-12-16T18:14:16Z">
            <w:rPr>
              <w:rFonts w:ascii="Liberation Serif" w:cs="Liberation Serif" w:eastAsia="Liberation Serif" w:hAnsi="Liberation Serif"/>
              <w:sz w:val="30"/>
              <w:szCs w:val="30"/>
            </w:rPr>
          </w:rPrChange>
        </w:rPr>
      </w:pPr>
      <w:r>
        <w:rPr>
          <w:rFonts w:ascii="Liberation Serif" w:cs="Liberation Serif" w:eastAsia="Liberation Serif" w:hAnsi="Liberation Serif"/>
          <w:color w:val="000080"/>
          <w:sz w:val="30"/>
          <w:szCs w:val="30"/>
          <w:rtl w:val="off"/>
          <w:rPrChange w:id="247" w:author="Anandu P R" w:date="2021-12-16T18:14:16Z">
            <w:rPr>
              <w:rFonts w:ascii="Liberation Serif" w:cs="Liberation Serif" w:eastAsia="Liberation Serif" w:hAnsi="Liberation Serif"/>
              <w:sz w:val="30"/>
              <w:szCs w:val="30"/>
            </w:rPr>
          </w:rPrChange>
        </w:rPr>
        <w:t xml:space="preserve">  digitalWrite(LED,LOW);</w:t>
      </w:r>
    </w:p>
    <w:p>
      <w:pPr>
        <w:spacing w:line="240" w:lineRule="auto"/>
        <w:rPr>
          <w:rFonts w:ascii="Liberation Serif" w:cs="Liberation Serif" w:eastAsia="Liberation Serif" w:hAnsi="Liberation Serif"/>
          <w:color w:val="000080"/>
          <w:sz w:val="30"/>
          <w:szCs w:val="30"/>
          <w:rPrChange w:id="248" w:author="Anandu P R" w:date="2021-12-16T18:14:16Z">
            <w:rPr>
              <w:rFonts w:ascii="Liberation Serif" w:cs="Liberation Serif" w:eastAsia="Liberation Serif" w:hAnsi="Liberation Serif"/>
              <w:sz w:val="30"/>
              <w:szCs w:val="30"/>
            </w:rPr>
          </w:rPrChange>
        </w:rPr>
      </w:pPr>
      <w:r>
        <w:rPr>
          <w:rFonts w:ascii="Liberation Serif" w:cs="Liberation Serif" w:eastAsia="Liberation Serif" w:hAnsi="Liberation Serif"/>
          <w:color w:val="000080"/>
          <w:sz w:val="30"/>
          <w:szCs w:val="30"/>
          <w:rtl w:val="off"/>
          <w:rPrChange w:id="249" w:author="Anandu P R" w:date="2021-12-16T18:14:16Z">
            <w:rPr>
              <w:rFonts w:ascii="Liberation Serif" w:cs="Liberation Serif" w:eastAsia="Liberation Serif" w:hAnsi="Liberation Serif"/>
              <w:sz w:val="30"/>
              <w:szCs w:val="30"/>
            </w:rPr>
          </w:rPrChange>
        </w:rPr>
        <w:t xml:space="preserve">  delay(1000);</w:t>
      </w:r>
    </w:p>
    <w:p>
      <w:pPr>
        <w:spacing w:after="283" w:line="240" w:lineRule="auto"/>
        <w:rPr>
          <w:rFonts w:ascii="Liberation Serif" w:cs="Liberation Serif" w:eastAsia="Liberation Serif" w:hAnsi="Liberation Serif"/>
          <w:ins w:id="250" w:author="Anandu P R" w:date="2021-12-16T16:54:35Z"/>
          <w:color w:val="000080"/>
          <w:sz w:val="30"/>
          <w:szCs w:val="30"/>
          <w:rPrChange w:id="251" w:author="Anandu P R" w:date="2021-12-16T18:14:16Z">
            <w:rPr>
              <w:rFonts w:ascii="Liberation Serif" w:cs="Liberation Serif" w:eastAsia="Liberation Serif" w:hAnsi="Liberation Serif"/>
              <w:sz w:val="30"/>
              <w:szCs w:val="30"/>
            </w:rPr>
          </w:rPrChange>
        </w:rPr>
      </w:pPr>
      <w:r>
        <w:rPr>
          <w:rFonts w:ascii="Liberation Serif" w:cs="Liberation Serif" w:eastAsia="Liberation Serif" w:hAnsi="Liberation Serif"/>
          <w:color w:val="000080"/>
          <w:sz w:val="30"/>
          <w:szCs w:val="30"/>
          <w:rtl w:val="off"/>
          <w:rPrChange w:id="252" w:author="Anandu P R" w:date="2021-12-16T18:14:16Z">
            <w:rPr>
              <w:rFonts w:ascii="Liberation Serif" w:cs="Liberation Serif" w:eastAsia="Liberation Serif" w:hAnsi="Liberation Serif"/>
              <w:sz w:val="30"/>
              <w:szCs w:val="30"/>
            </w:rPr>
          </w:rPrChange>
        </w:rPr>
        <w:t>}</w:t>
      </w:r>
    </w:p>
    <w:p>
      <w:pPr>
        <w:spacing w:after="283" w:line="240" w:lineRule="auto"/>
        <w:rPr>
          <w:rFonts w:ascii="Liberation Serif" w:cs="Liberation Serif" w:eastAsia="Liberation Serif" w:hAnsi="Liberation Serif"/>
          <w:ins w:id="253" w:author="Anandu P R" w:date="2021-12-16T16:54:35Z"/>
          <w:b/>
          <w:color w:val="000080"/>
          <w:sz w:val="34"/>
          <w:szCs w:val="34"/>
          <w:rPrChange w:id="254" w:author="Anandu P R" w:date="2021-12-16T18:14:16Z">
            <w:rPr>
              <w:rFonts w:ascii="Liberation Serif" w:cs="Liberation Serif" w:eastAsia="Liberation Serif" w:hAnsi="Liberation Serif"/>
              <w:b/>
              <w:sz w:val="34"/>
              <w:szCs w:val="34"/>
            </w:rPr>
          </w:rPrChange>
        </w:rPr>
      </w:pPr>
      <w:ins w:id="255" w:author="Anandu P R" w:date="2021-12-16T16:54:35Z">
        <w:r>
          <w:rPr>
            <w:rFonts w:ascii="Liberation Serif" w:cs="Liberation Serif" w:eastAsia="Liberation Serif" w:hAnsi="Liberation Serif"/>
            <w:b/>
            <w:color w:val="000080"/>
            <w:sz w:val="34"/>
            <w:szCs w:val="34"/>
            <w:rtl w:val="off"/>
            <w:rPrChange w:id="256" w:author="Anandu P R" w:date="2021-12-16T18:14:16Z">
              <w:rPr>
                <w:rFonts w:ascii="Liberation Serif" w:cs="Liberation Serif" w:eastAsia="Liberation Serif" w:hAnsi="Liberation Serif"/>
                <w:b/>
                <w:sz w:val="34"/>
                <w:szCs w:val="34"/>
              </w:rPr>
            </w:rPrChange>
          </w:rPr>
          <w:t>Debounce program:</w:t>
        </w:r>
      </w:ins>
    </w:p>
    <w:p>
      <w:pPr>
        <w:spacing w:after="283" w:line="240" w:lineRule="auto"/>
        <w:rPr>
          <w:rFonts w:ascii="Liberation Serif" w:cs="Liberation Serif" w:eastAsia="Liberation Serif" w:hAnsi="Liberation Serif"/>
          <w:ins w:id="257" w:author="Anandu P R" w:date="2021-12-16T16:54:35Z"/>
          <w:color w:val="000080"/>
          <w:sz w:val="30"/>
          <w:szCs w:val="30"/>
          <w:rPrChange w:id="258" w:author="Anandu P R" w:date="2021-12-16T18:14:16Z">
            <w:rPr>
              <w:rFonts w:ascii="Liberation Serif" w:cs="Liberation Serif" w:eastAsia="Liberation Serif" w:hAnsi="Liberation Serif"/>
              <w:sz w:val="30"/>
              <w:szCs w:val="30"/>
            </w:rPr>
          </w:rPrChange>
        </w:rPr>
      </w:pPr>
      <w:ins w:id="259" w:author="Anandu P R" w:date="2021-12-16T16:54:35Z">
        <w:r>
          <w:rPr>
            <w:rFonts w:ascii="Liberation Serif" w:cs="Liberation Serif" w:eastAsia="Liberation Serif" w:hAnsi="Liberation Serif"/>
            <w:color w:val="000080"/>
            <w:sz w:val="30"/>
            <w:szCs w:val="30"/>
            <w:rtl w:val="off"/>
            <w:rPrChange w:id="260" w:author="Anandu P R" w:date="2021-12-16T18:14:16Z">
              <w:rPr>
                <w:rFonts w:ascii="Liberation Serif" w:cs="Liberation Serif" w:eastAsia="Liberation Serif" w:hAnsi="Liberation Serif"/>
                <w:sz w:val="30"/>
                <w:szCs w:val="30"/>
              </w:rPr>
            </w:rPrChange>
          </w:rPr>
          <w:t>Pushbuttons often generate spurious open/close transitions when pressed, due to mechanical and physical issues: these transitions may be read as multiple presses in a very short time fooling the program. This example demonstrates how to debounce an input, which means checking twice in a short period of time to make sure the pushbutton is definitely pressed. Without debouncing, pressing the button once may cause unpredictable results.</w:t>
        </w:r>
      </w:ins>
    </w:p>
    <w:p>
      <w:pPr>
        <w:spacing w:after="283" w:line="240" w:lineRule="auto"/>
        <w:rPr>
          <w:rFonts w:ascii="Liberation Serif" w:cs="Liberation Serif" w:eastAsia="Liberation Serif" w:hAnsi="Liberation Serif"/>
          <w:ins w:id="261" w:author="Anandu P R" w:date="2021-12-16T16:54:35Z"/>
          <w:color w:val="000080"/>
          <w:sz w:val="28"/>
          <w:szCs w:val="28"/>
          <w:rPrChange w:id="262" w:author="Anandu P R" w:date="2021-12-16T18:14:16Z">
            <w:rPr>
              <w:rFonts w:ascii="Liberation Serif" w:cs="Liberation Serif" w:eastAsia="Liberation Serif" w:hAnsi="Liberation Serif"/>
              <w:sz w:val="28"/>
              <w:szCs w:val="28"/>
            </w:rPr>
          </w:rPrChange>
        </w:rPr>
      </w:pPr>
      <w:ins w:id="263" w:author="Anandu P R" w:date="2021-12-16T16:54:35Z">
        <w:r>
          <w:rPr>
            <w:rFonts w:ascii="Liberation Serif" w:cs="Liberation Serif" w:eastAsia="Liberation Serif" w:hAnsi="Liberation Serif"/>
            <w:color w:val="000080"/>
            <w:sz w:val="28"/>
            <w:szCs w:val="28"/>
            <w:rtl w:val="off"/>
            <w:rPrChange w:id="264" w:author="Anandu P R" w:date="2021-12-16T18:14:16Z">
              <w:rPr>
                <w:rFonts w:ascii="Liberation Serif" w:cs="Liberation Serif" w:eastAsia="Liberation Serif" w:hAnsi="Liberation Serif"/>
                <w:sz w:val="28"/>
                <w:szCs w:val="28"/>
              </w:rPr>
            </w:rPrChange>
          </w:rPr>
          <w:t>const int buttonPin = 2;    // the number of the pushbutton pin</w:t>
        </w:r>
      </w:ins>
    </w:p>
    <w:p>
      <w:pPr>
        <w:spacing w:after="283" w:line="240" w:lineRule="auto"/>
        <w:rPr>
          <w:rFonts w:ascii="Liberation Serif" w:cs="Liberation Serif" w:eastAsia="Liberation Serif" w:hAnsi="Liberation Serif"/>
          <w:ins w:id="265" w:author="Anandu P R" w:date="2021-12-16T16:54:35Z"/>
          <w:color w:val="000080"/>
          <w:sz w:val="28"/>
          <w:szCs w:val="28"/>
          <w:rPrChange w:id="266" w:author="Anandu P R" w:date="2021-12-16T18:14:16Z">
            <w:rPr>
              <w:rFonts w:ascii="Liberation Serif" w:cs="Liberation Serif" w:eastAsia="Liberation Serif" w:hAnsi="Liberation Serif"/>
              <w:sz w:val="28"/>
              <w:szCs w:val="28"/>
            </w:rPr>
          </w:rPrChange>
        </w:rPr>
      </w:pPr>
      <w:ins w:id="267" w:author="Anandu P R" w:date="2021-12-16T16:54:35Z">
        <w:r>
          <w:rPr>
            <w:rFonts w:ascii="Liberation Serif" w:cs="Liberation Serif" w:eastAsia="Liberation Serif" w:hAnsi="Liberation Serif"/>
            <w:color w:val="000080"/>
            <w:sz w:val="28"/>
            <w:szCs w:val="28"/>
            <w:rtl w:val="off"/>
            <w:rPrChange w:id="268" w:author="Anandu P R" w:date="2021-12-16T18:14:16Z">
              <w:rPr>
                <w:rFonts w:ascii="Liberation Serif" w:cs="Liberation Serif" w:eastAsia="Liberation Serif" w:hAnsi="Liberation Serif"/>
                <w:sz w:val="28"/>
                <w:szCs w:val="28"/>
              </w:rPr>
            </w:rPrChange>
          </w:rPr>
          <w:t>const int ledPin = 13;      // the number of the LED pin</w:t>
        </w:r>
      </w:ins>
    </w:p>
    <w:p>
      <w:pPr>
        <w:spacing w:after="283" w:line="240" w:lineRule="auto"/>
        <w:rPr>
          <w:rFonts w:ascii="Liberation Serif" w:cs="Liberation Serif" w:eastAsia="Liberation Serif" w:hAnsi="Liberation Serif"/>
          <w:ins w:id="269" w:author="Anandu P R" w:date="2021-12-16T16:54:35Z"/>
          <w:color w:val="000080"/>
          <w:sz w:val="28"/>
          <w:szCs w:val="28"/>
          <w:rPrChange w:id="270" w:author="Anandu P R" w:date="2021-12-16T18:14:16Z">
            <w:rPr>
              <w:rFonts w:ascii="Liberation Serif" w:cs="Liberation Serif" w:eastAsia="Liberation Serif" w:hAnsi="Liberation Serif"/>
              <w:sz w:val="28"/>
              <w:szCs w:val="28"/>
            </w:rPr>
          </w:rPrChange>
        </w:rPr>
      </w:pPr>
      <w:ins w:id="271" w:author="Anandu P R" w:date="2021-12-16T16:54:35Z">
        <w:r>
          <w:rPr>
            <w:rFonts w:ascii="Liberation Serif" w:cs="Liberation Serif" w:eastAsia="Liberation Serif" w:hAnsi="Liberation Serif"/>
            <w:color w:val="000080"/>
            <w:sz w:val="28"/>
            <w:szCs w:val="28"/>
            <w:rtl w:val="off"/>
            <w:rPrChange w:id="272" w:author="Anandu P R" w:date="2021-12-16T18:14:16Z">
              <w:rPr>
                <w:rFonts w:ascii="Liberation Serif" w:cs="Liberation Serif" w:eastAsia="Liberation Serif" w:hAnsi="Liberation Serif"/>
                <w:sz w:val="28"/>
                <w:szCs w:val="28"/>
              </w:rPr>
            </w:rPrChange>
          </w:rPr>
          <w:t>// Variables will change:</w:t>
        </w:r>
      </w:ins>
    </w:p>
    <w:p>
      <w:pPr>
        <w:spacing w:after="283" w:line="240" w:lineRule="auto"/>
        <w:rPr>
          <w:rFonts w:ascii="Liberation Serif" w:cs="Liberation Serif" w:eastAsia="Liberation Serif" w:hAnsi="Liberation Serif"/>
          <w:ins w:id="273" w:author="Anandu P R" w:date="2021-12-16T16:54:35Z"/>
          <w:color w:val="000080"/>
          <w:sz w:val="28"/>
          <w:szCs w:val="28"/>
          <w:rPrChange w:id="274" w:author="Anandu P R" w:date="2021-12-16T18:14:16Z">
            <w:rPr>
              <w:rFonts w:ascii="Liberation Serif" w:cs="Liberation Serif" w:eastAsia="Liberation Serif" w:hAnsi="Liberation Serif"/>
              <w:sz w:val="28"/>
              <w:szCs w:val="28"/>
            </w:rPr>
          </w:rPrChange>
        </w:rPr>
      </w:pPr>
      <w:ins w:id="275" w:author="Anandu P R" w:date="2021-12-16T16:54:35Z">
        <w:r>
          <w:rPr>
            <w:rFonts w:ascii="Liberation Serif" w:cs="Liberation Serif" w:eastAsia="Liberation Serif" w:hAnsi="Liberation Serif"/>
            <w:color w:val="000080"/>
            <w:sz w:val="28"/>
            <w:szCs w:val="28"/>
            <w:rtl w:val="off"/>
            <w:rPrChange w:id="276" w:author="Anandu P R" w:date="2021-12-16T18:14:16Z">
              <w:rPr>
                <w:rFonts w:ascii="Liberation Serif" w:cs="Liberation Serif" w:eastAsia="Liberation Serif" w:hAnsi="Liberation Serif"/>
                <w:sz w:val="28"/>
                <w:szCs w:val="28"/>
              </w:rPr>
            </w:rPrChange>
          </w:rPr>
          <w:t>int ledState = HIGH;         // the current state of the output pin</w:t>
        </w:r>
      </w:ins>
    </w:p>
    <w:p>
      <w:pPr>
        <w:spacing w:after="283" w:line="240" w:lineRule="auto"/>
        <w:rPr>
          <w:rFonts w:ascii="Liberation Serif" w:cs="Liberation Serif" w:eastAsia="Liberation Serif" w:hAnsi="Liberation Serif"/>
          <w:ins w:id="277" w:author="Anandu P R" w:date="2021-12-16T16:54:35Z"/>
          <w:color w:val="000080"/>
          <w:sz w:val="28"/>
          <w:szCs w:val="28"/>
          <w:rPrChange w:id="278" w:author="Anandu P R" w:date="2021-12-16T18:14:16Z">
            <w:rPr>
              <w:rFonts w:ascii="Liberation Serif" w:cs="Liberation Serif" w:eastAsia="Liberation Serif" w:hAnsi="Liberation Serif"/>
              <w:sz w:val="28"/>
              <w:szCs w:val="28"/>
            </w:rPr>
          </w:rPrChange>
        </w:rPr>
      </w:pPr>
      <w:ins w:id="279" w:author="Anandu P R" w:date="2021-12-16T16:54:35Z">
        <w:r>
          <w:rPr>
            <w:rFonts w:ascii="Liberation Serif" w:cs="Liberation Serif" w:eastAsia="Liberation Serif" w:hAnsi="Liberation Serif"/>
            <w:color w:val="000080"/>
            <w:sz w:val="28"/>
            <w:szCs w:val="28"/>
            <w:rtl w:val="off"/>
            <w:rPrChange w:id="280" w:author="Anandu P R" w:date="2021-12-16T18:14:16Z">
              <w:rPr>
                <w:rFonts w:ascii="Liberation Serif" w:cs="Liberation Serif" w:eastAsia="Liberation Serif" w:hAnsi="Liberation Serif"/>
                <w:sz w:val="28"/>
                <w:szCs w:val="28"/>
              </w:rPr>
            </w:rPrChange>
          </w:rPr>
          <w:t>int buttonState;             // the current reading from the input pin</w:t>
        </w:r>
      </w:ins>
    </w:p>
    <w:p>
      <w:pPr>
        <w:spacing w:after="283" w:line="240" w:lineRule="auto"/>
        <w:rPr>
          <w:rFonts w:ascii="Liberation Serif" w:cs="Liberation Serif" w:eastAsia="Liberation Serif" w:hAnsi="Liberation Serif"/>
          <w:ins w:id="281" w:author="Anandu P R" w:date="2021-12-16T16:54:35Z"/>
          <w:color w:val="000080"/>
          <w:sz w:val="28"/>
          <w:szCs w:val="28"/>
          <w:rPrChange w:id="282" w:author="Anandu P R" w:date="2021-12-16T18:14:16Z">
            <w:rPr>
              <w:rFonts w:ascii="Liberation Serif" w:cs="Liberation Serif" w:eastAsia="Liberation Serif" w:hAnsi="Liberation Serif"/>
              <w:sz w:val="28"/>
              <w:szCs w:val="28"/>
            </w:rPr>
          </w:rPrChange>
        </w:rPr>
      </w:pPr>
      <w:ins w:id="283" w:author="Anandu P R" w:date="2021-12-16T16:54:35Z">
        <w:r>
          <w:rPr>
            <w:rFonts w:ascii="Liberation Serif" w:cs="Liberation Serif" w:eastAsia="Liberation Serif" w:hAnsi="Liberation Serif"/>
            <w:color w:val="000080"/>
            <w:sz w:val="28"/>
            <w:szCs w:val="28"/>
            <w:rtl w:val="off"/>
            <w:rPrChange w:id="284" w:author="Anandu P R" w:date="2021-12-16T18:14:16Z">
              <w:rPr>
                <w:rFonts w:ascii="Liberation Serif" w:cs="Liberation Serif" w:eastAsia="Liberation Serif" w:hAnsi="Liberation Serif"/>
                <w:sz w:val="28"/>
                <w:szCs w:val="28"/>
              </w:rPr>
            </w:rPrChange>
          </w:rPr>
          <w:t>int lastButtonState = LOW;   // the previous reading from the input pin</w:t>
        </w:r>
      </w:ins>
    </w:p>
    <w:p>
      <w:pPr>
        <w:spacing w:after="283" w:line="240" w:lineRule="auto"/>
        <w:rPr>
          <w:rFonts w:ascii="Liberation Serif" w:cs="Liberation Serif" w:eastAsia="Liberation Serif" w:hAnsi="Liberation Serif"/>
          <w:ins w:id="285" w:author="Anandu P R" w:date="2021-12-16T16:54:35Z"/>
          <w:color w:val="000080"/>
          <w:sz w:val="28"/>
          <w:szCs w:val="28"/>
          <w:rPrChange w:id="286" w:author="Anandu P R" w:date="2021-12-16T18:14:16Z">
            <w:rPr>
              <w:rFonts w:ascii="Liberation Serif" w:cs="Liberation Serif" w:eastAsia="Liberation Serif" w:hAnsi="Liberation Serif"/>
              <w:sz w:val="28"/>
              <w:szCs w:val="28"/>
            </w:rPr>
          </w:rPrChange>
        </w:rPr>
      </w:pPr>
      <w:ins w:id="287" w:author="Anandu P R" w:date="2021-12-16T16:54:35Z">
        <w:r>
          <w:rPr>
            <w:rFonts w:ascii="Liberation Serif" w:cs="Liberation Serif" w:eastAsia="Liberation Serif" w:hAnsi="Liberation Serif"/>
            <w:color w:val="000080"/>
            <w:sz w:val="28"/>
            <w:szCs w:val="28"/>
            <w:rtl w:val="off"/>
            <w:rPrChange w:id="288" w:author="Anandu P R" w:date="2021-12-16T18:14:16Z">
              <w:rPr>
                <w:rFonts w:ascii="Liberation Serif" w:cs="Liberation Serif" w:eastAsia="Liberation Serif" w:hAnsi="Liberation Serif"/>
                <w:sz w:val="28"/>
                <w:szCs w:val="28"/>
              </w:rPr>
            </w:rPrChange>
          </w:rPr>
          <w:t>// the following variables are unsigned longs because the time, measured in</w:t>
        </w:r>
      </w:ins>
    </w:p>
    <w:p>
      <w:pPr>
        <w:spacing w:after="283" w:line="240" w:lineRule="auto"/>
        <w:rPr>
          <w:rFonts w:ascii="Liberation Serif" w:cs="Liberation Serif" w:eastAsia="Liberation Serif" w:hAnsi="Liberation Serif"/>
          <w:ins w:id="289" w:author="Anandu P R" w:date="2021-12-16T16:54:35Z"/>
          <w:color w:val="000080"/>
          <w:sz w:val="28"/>
          <w:szCs w:val="28"/>
          <w:rPrChange w:id="290" w:author="Anandu P R" w:date="2021-12-16T18:14:16Z">
            <w:rPr>
              <w:rFonts w:ascii="Liberation Serif" w:cs="Liberation Serif" w:eastAsia="Liberation Serif" w:hAnsi="Liberation Serif"/>
              <w:sz w:val="28"/>
              <w:szCs w:val="28"/>
            </w:rPr>
          </w:rPrChange>
        </w:rPr>
      </w:pPr>
      <w:ins w:id="291" w:author="Anandu P R" w:date="2021-12-16T16:54:35Z">
        <w:r>
          <w:rPr>
            <w:rFonts w:ascii="Liberation Serif" w:cs="Liberation Serif" w:eastAsia="Liberation Serif" w:hAnsi="Liberation Serif"/>
            <w:color w:val="000080"/>
            <w:sz w:val="28"/>
            <w:szCs w:val="28"/>
            <w:rtl w:val="off"/>
            <w:rPrChange w:id="292" w:author="Anandu P R" w:date="2021-12-16T18:14:16Z">
              <w:rPr>
                <w:rFonts w:ascii="Liberation Serif" w:cs="Liberation Serif" w:eastAsia="Liberation Serif" w:hAnsi="Liberation Serif"/>
                <w:sz w:val="28"/>
                <w:szCs w:val="28"/>
              </w:rPr>
            </w:rPrChange>
          </w:rPr>
          <w:t>// milliseconds, will quickly become a bigger number than can be stored in an int.</w:t>
        </w:r>
      </w:ins>
    </w:p>
    <w:p>
      <w:pPr>
        <w:spacing w:after="283" w:line="240" w:lineRule="auto"/>
        <w:rPr>
          <w:rFonts w:ascii="Liberation Serif" w:cs="Liberation Serif" w:eastAsia="Liberation Serif" w:hAnsi="Liberation Serif"/>
          <w:ins w:id="293" w:author="Anandu P R" w:date="2021-12-16T16:54:35Z"/>
          <w:color w:val="000080"/>
          <w:sz w:val="28"/>
          <w:szCs w:val="28"/>
          <w:rPrChange w:id="294" w:author="Anandu P R" w:date="2021-12-16T18:14:16Z">
            <w:rPr>
              <w:rFonts w:ascii="Liberation Serif" w:cs="Liberation Serif" w:eastAsia="Liberation Serif" w:hAnsi="Liberation Serif"/>
              <w:sz w:val="28"/>
              <w:szCs w:val="28"/>
            </w:rPr>
          </w:rPrChange>
        </w:rPr>
      </w:pPr>
      <w:ins w:id="295" w:author="Anandu P R" w:date="2021-12-16T16:54:35Z">
        <w:r>
          <w:rPr>
            <w:rFonts w:ascii="Liberation Serif" w:cs="Liberation Serif" w:eastAsia="Liberation Serif" w:hAnsi="Liberation Serif"/>
            <w:color w:val="000080"/>
            <w:sz w:val="28"/>
            <w:szCs w:val="28"/>
            <w:rtl w:val="off"/>
            <w:rPrChange w:id="296" w:author="Anandu P R" w:date="2021-12-16T18:14:16Z">
              <w:rPr>
                <w:rFonts w:ascii="Liberation Serif" w:cs="Liberation Serif" w:eastAsia="Liberation Serif" w:hAnsi="Liberation Serif"/>
                <w:sz w:val="28"/>
                <w:szCs w:val="28"/>
              </w:rPr>
            </w:rPrChange>
          </w:rPr>
          <w:t>unsigned long lastDebounceTime = 0;  // the last time the output pin was toggled</w:t>
        </w:r>
      </w:ins>
    </w:p>
    <w:p>
      <w:pPr>
        <w:spacing w:after="283" w:line="240" w:lineRule="auto"/>
        <w:rPr>
          <w:rFonts w:ascii="Liberation Serif" w:cs="Liberation Serif" w:eastAsia="Liberation Serif" w:hAnsi="Liberation Serif"/>
          <w:ins w:id="297" w:author="Anandu P R" w:date="2021-12-16T16:54:35Z"/>
          <w:color w:val="000080"/>
          <w:sz w:val="28"/>
          <w:szCs w:val="28"/>
          <w:rPrChange w:id="298" w:author="Anandu P R" w:date="2021-12-16T18:14:16Z">
            <w:rPr>
              <w:rFonts w:ascii="Liberation Serif" w:cs="Liberation Serif" w:eastAsia="Liberation Serif" w:hAnsi="Liberation Serif"/>
              <w:sz w:val="28"/>
              <w:szCs w:val="28"/>
            </w:rPr>
          </w:rPrChange>
        </w:rPr>
      </w:pPr>
      <w:ins w:id="299" w:author="Anandu P R" w:date="2021-12-16T16:54:35Z">
        <w:r>
          <w:rPr>
            <w:rFonts w:ascii="Liberation Serif" w:cs="Liberation Serif" w:eastAsia="Liberation Serif" w:hAnsi="Liberation Serif"/>
            <w:color w:val="000080"/>
            <w:sz w:val="28"/>
            <w:szCs w:val="28"/>
            <w:rtl w:val="off"/>
            <w:rPrChange w:id="300" w:author="Anandu P R" w:date="2021-12-16T18:14:16Z">
              <w:rPr>
                <w:rFonts w:ascii="Liberation Serif" w:cs="Liberation Serif" w:eastAsia="Liberation Serif" w:hAnsi="Liberation Serif"/>
                <w:sz w:val="28"/>
                <w:szCs w:val="28"/>
              </w:rPr>
            </w:rPrChange>
          </w:rPr>
          <w:t>unsigned long debounceDelay = 50;    // the debounce time; increase if the output flickers</w:t>
        </w:r>
      </w:ins>
    </w:p>
    <w:p>
      <w:pPr>
        <w:spacing w:after="283" w:line="240" w:lineRule="auto"/>
        <w:rPr>
          <w:rFonts w:ascii="Liberation Serif" w:cs="Liberation Serif" w:eastAsia="Liberation Serif" w:hAnsi="Liberation Serif"/>
          <w:ins w:id="301" w:author="Anandu P R" w:date="2021-12-16T16:54:35Z"/>
          <w:color w:val="000080"/>
          <w:sz w:val="28"/>
          <w:szCs w:val="28"/>
          <w:rPrChange w:id="302" w:author="Anandu P R" w:date="2021-12-16T18:14:16Z">
            <w:rPr>
              <w:rFonts w:ascii="Liberation Serif" w:cs="Liberation Serif" w:eastAsia="Liberation Serif" w:hAnsi="Liberation Serif"/>
              <w:sz w:val="28"/>
              <w:szCs w:val="28"/>
            </w:rPr>
          </w:rPrChange>
        </w:rPr>
      </w:pPr>
      <w:ins w:id="303" w:author="Anandu P R" w:date="2021-12-16T16:54:35Z">
        <w:r>
          <w:rPr>
            <w:rFonts w:ascii="Liberation Serif" w:cs="Liberation Serif" w:eastAsia="Liberation Serif" w:hAnsi="Liberation Serif"/>
            <w:color w:val="000080"/>
            <w:sz w:val="28"/>
            <w:szCs w:val="28"/>
            <w:rtl w:val="off"/>
            <w:rPrChange w:id="304" w:author="Anandu P R" w:date="2021-12-16T18:14:16Z">
              <w:rPr>
                <w:rFonts w:ascii="Liberation Serif" w:cs="Liberation Serif" w:eastAsia="Liberation Serif" w:hAnsi="Liberation Serif"/>
                <w:sz w:val="28"/>
                <w:szCs w:val="28"/>
              </w:rPr>
            </w:rPrChange>
          </w:rPr>
          <w:t>void setup() {</w:t>
        </w:r>
      </w:ins>
    </w:p>
    <w:p>
      <w:pPr>
        <w:spacing w:after="283" w:line="240" w:lineRule="auto"/>
        <w:rPr>
          <w:rFonts w:ascii="Liberation Serif" w:cs="Liberation Serif" w:eastAsia="Liberation Serif" w:hAnsi="Liberation Serif"/>
          <w:ins w:id="305" w:author="Anandu P R" w:date="2021-12-16T16:54:35Z"/>
          <w:color w:val="000080"/>
          <w:sz w:val="28"/>
          <w:szCs w:val="28"/>
          <w:rPrChange w:id="306" w:author="Anandu P R" w:date="2021-12-16T18:14:16Z">
            <w:rPr>
              <w:rFonts w:ascii="Liberation Serif" w:cs="Liberation Serif" w:eastAsia="Liberation Serif" w:hAnsi="Liberation Serif"/>
              <w:sz w:val="28"/>
              <w:szCs w:val="28"/>
            </w:rPr>
          </w:rPrChange>
        </w:rPr>
      </w:pPr>
      <w:ins w:id="307" w:author="Anandu P R" w:date="2021-12-16T16:54:35Z">
        <w:r>
          <w:rPr>
            <w:rFonts w:ascii="Liberation Serif" w:cs="Liberation Serif" w:eastAsia="Liberation Serif" w:hAnsi="Liberation Serif"/>
            <w:color w:val="000080"/>
            <w:sz w:val="28"/>
            <w:szCs w:val="28"/>
            <w:rtl w:val="off"/>
            <w:rPrChange w:id="308" w:author="Anandu P R" w:date="2021-12-16T18:14:16Z">
              <w:rPr>
                <w:rFonts w:ascii="Liberation Serif" w:cs="Liberation Serif" w:eastAsia="Liberation Serif" w:hAnsi="Liberation Serif"/>
                <w:sz w:val="28"/>
                <w:szCs w:val="28"/>
              </w:rPr>
            </w:rPrChange>
          </w:rPr>
          <w:t xml:space="preserve">  pinMode(buttonPin, INPUT);</w:t>
        </w:r>
      </w:ins>
    </w:p>
    <w:p>
      <w:pPr>
        <w:spacing w:after="283" w:line="240" w:lineRule="auto"/>
        <w:rPr>
          <w:rFonts w:ascii="Liberation Serif" w:cs="Liberation Serif" w:eastAsia="Liberation Serif" w:hAnsi="Liberation Serif"/>
          <w:ins w:id="309" w:author="Anandu P R" w:date="2021-12-16T16:54:35Z"/>
          <w:color w:val="000080"/>
          <w:sz w:val="28"/>
          <w:szCs w:val="28"/>
          <w:rPrChange w:id="310" w:author="Anandu P R" w:date="2021-12-16T18:14:16Z">
            <w:rPr>
              <w:rFonts w:ascii="Liberation Serif" w:cs="Liberation Serif" w:eastAsia="Liberation Serif" w:hAnsi="Liberation Serif"/>
              <w:sz w:val="28"/>
              <w:szCs w:val="28"/>
            </w:rPr>
          </w:rPrChange>
        </w:rPr>
      </w:pPr>
      <w:ins w:id="311" w:author="Anandu P R" w:date="2021-12-16T16:54:35Z">
        <w:r>
          <w:rPr>
            <w:rFonts w:ascii="Liberation Serif" w:cs="Liberation Serif" w:eastAsia="Liberation Serif" w:hAnsi="Liberation Serif"/>
            <w:color w:val="000080"/>
            <w:sz w:val="28"/>
            <w:szCs w:val="28"/>
            <w:rtl w:val="off"/>
            <w:rPrChange w:id="312" w:author="Anandu P R" w:date="2021-12-16T18:14:16Z">
              <w:rPr>
                <w:rFonts w:ascii="Liberation Serif" w:cs="Liberation Serif" w:eastAsia="Liberation Serif" w:hAnsi="Liberation Serif"/>
                <w:sz w:val="28"/>
                <w:szCs w:val="28"/>
              </w:rPr>
            </w:rPrChange>
          </w:rPr>
          <w:t xml:space="preserve">  pinMode(ledPin, OUTPUT);</w:t>
        </w:r>
      </w:ins>
    </w:p>
    <w:p>
      <w:pPr>
        <w:spacing w:after="283" w:line="240" w:lineRule="auto"/>
        <w:rPr>
          <w:rFonts w:ascii="Liberation Serif" w:cs="Liberation Serif" w:eastAsia="Liberation Serif" w:hAnsi="Liberation Serif"/>
          <w:ins w:id="313" w:author="Anandu P R" w:date="2021-12-16T16:54:35Z"/>
          <w:color w:val="000080"/>
          <w:sz w:val="28"/>
          <w:szCs w:val="28"/>
          <w:rPrChange w:id="314" w:author="Anandu P R" w:date="2021-12-16T18:14:16Z">
            <w:rPr>
              <w:rFonts w:ascii="Liberation Serif" w:cs="Liberation Serif" w:eastAsia="Liberation Serif" w:hAnsi="Liberation Serif"/>
              <w:sz w:val="28"/>
              <w:szCs w:val="28"/>
            </w:rPr>
          </w:rPrChange>
        </w:rPr>
      </w:pPr>
    </w:p>
    <w:p>
      <w:pPr>
        <w:spacing w:after="283" w:line="240" w:lineRule="auto"/>
        <w:rPr>
          <w:rFonts w:ascii="Liberation Serif" w:cs="Liberation Serif" w:eastAsia="Liberation Serif" w:hAnsi="Liberation Serif"/>
          <w:ins w:id="315" w:author="Anandu P R" w:date="2021-12-16T16:54:35Z"/>
          <w:color w:val="000080"/>
          <w:sz w:val="28"/>
          <w:szCs w:val="28"/>
          <w:rPrChange w:id="316" w:author="Anandu P R" w:date="2021-12-16T18:14:16Z">
            <w:rPr>
              <w:rFonts w:ascii="Liberation Serif" w:cs="Liberation Serif" w:eastAsia="Liberation Serif" w:hAnsi="Liberation Serif"/>
              <w:sz w:val="28"/>
              <w:szCs w:val="28"/>
            </w:rPr>
          </w:rPrChange>
        </w:rPr>
      </w:pPr>
      <w:ins w:id="317" w:author="Anandu P R" w:date="2021-12-16T16:54:35Z">
        <w:r>
          <w:rPr>
            <w:rFonts w:ascii="Liberation Serif" w:cs="Liberation Serif" w:eastAsia="Liberation Serif" w:hAnsi="Liberation Serif"/>
            <w:color w:val="000080"/>
            <w:sz w:val="28"/>
            <w:szCs w:val="28"/>
            <w:rtl w:val="off"/>
            <w:rPrChange w:id="318" w:author="Anandu P R" w:date="2021-12-16T18:14:16Z">
              <w:rPr>
                <w:rFonts w:ascii="Liberation Serif" w:cs="Liberation Serif" w:eastAsia="Liberation Serif" w:hAnsi="Liberation Serif"/>
                <w:sz w:val="28"/>
                <w:szCs w:val="28"/>
              </w:rPr>
            </w:rPrChange>
          </w:rPr>
          <w:t xml:space="preserve">  // set initial LED state</w:t>
        </w:r>
      </w:ins>
    </w:p>
    <w:p>
      <w:pPr>
        <w:spacing w:after="283" w:line="240" w:lineRule="auto"/>
        <w:rPr>
          <w:rFonts w:ascii="Liberation Serif" w:cs="Liberation Serif" w:eastAsia="Liberation Serif" w:hAnsi="Liberation Serif"/>
          <w:ins w:id="319" w:author="Anandu P R" w:date="2021-12-16T16:54:35Z"/>
          <w:color w:val="000080"/>
          <w:sz w:val="28"/>
          <w:szCs w:val="28"/>
          <w:rPrChange w:id="320" w:author="Anandu P R" w:date="2021-12-16T18:14:16Z">
            <w:rPr>
              <w:rFonts w:ascii="Liberation Serif" w:cs="Liberation Serif" w:eastAsia="Liberation Serif" w:hAnsi="Liberation Serif"/>
              <w:sz w:val="28"/>
              <w:szCs w:val="28"/>
            </w:rPr>
          </w:rPrChange>
        </w:rPr>
      </w:pPr>
      <w:ins w:id="321" w:author="Anandu P R" w:date="2021-12-16T16:54:35Z">
        <w:r>
          <w:rPr>
            <w:rFonts w:ascii="Liberation Serif" w:cs="Liberation Serif" w:eastAsia="Liberation Serif" w:hAnsi="Liberation Serif"/>
            <w:color w:val="000080"/>
            <w:sz w:val="28"/>
            <w:szCs w:val="28"/>
            <w:rtl w:val="off"/>
            <w:rPrChange w:id="322" w:author="Anandu P R" w:date="2021-12-16T18:14:16Z">
              <w:rPr>
                <w:rFonts w:ascii="Liberation Serif" w:cs="Liberation Serif" w:eastAsia="Liberation Serif" w:hAnsi="Liberation Serif"/>
                <w:sz w:val="28"/>
                <w:szCs w:val="28"/>
              </w:rPr>
            </w:rPrChange>
          </w:rPr>
          <w:t xml:space="preserve">  digitalWrite(ledPin, ledState);</w:t>
        </w:r>
      </w:ins>
    </w:p>
    <w:p>
      <w:pPr>
        <w:spacing w:after="283" w:line="240" w:lineRule="auto"/>
        <w:rPr>
          <w:rFonts w:ascii="Liberation Serif" w:cs="Liberation Serif" w:eastAsia="Liberation Serif" w:hAnsi="Liberation Serif"/>
          <w:ins w:id="323" w:author="Anandu P R" w:date="2021-12-16T16:54:35Z"/>
          <w:color w:val="000080"/>
          <w:sz w:val="28"/>
          <w:szCs w:val="28"/>
          <w:rPrChange w:id="324" w:author="Anandu P R" w:date="2021-12-16T18:14:16Z">
            <w:rPr>
              <w:rFonts w:ascii="Liberation Serif" w:cs="Liberation Serif" w:eastAsia="Liberation Serif" w:hAnsi="Liberation Serif"/>
              <w:sz w:val="28"/>
              <w:szCs w:val="28"/>
            </w:rPr>
          </w:rPrChange>
        </w:rPr>
      </w:pPr>
      <w:ins w:id="325" w:author="Anandu P R" w:date="2021-12-16T16:54:35Z">
        <w:r>
          <w:rPr>
            <w:rFonts w:ascii="Liberation Serif" w:cs="Liberation Serif" w:eastAsia="Liberation Serif" w:hAnsi="Liberation Serif"/>
            <w:color w:val="000080"/>
            <w:sz w:val="28"/>
            <w:szCs w:val="28"/>
            <w:rtl w:val="off"/>
            <w:rPrChange w:id="326" w:author="Anandu P R" w:date="2021-12-16T18:14:16Z">
              <w:rPr>
                <w:rFonts w:ascii="Liberation Serif" w:cs="Liberation Serif" w:eastAsia="Liberation Serif" w:hAnsi="Liberation Serif"/>
                <w:sz w:val="28"/>
                <w:szCs w:val="28"/>
              </w:rPr>
            </w:rPrChange>
          </w:rPr>
          <w:t>}</w:t>
        </w:r>
      </w:ins>
    </w:p>
    <w:p>
      <w:pPr>
        <w:spacing w:after="283" w:line="240" w:lineRule="auto"/>
        <w:rPr>
          <w:rFonts w:ascii="Liberation Serif" w:cs="Liberation Serif" w:eastAsia="Liberation Serif" w:hAnsi="Liberation Serif"/>
          <w:ins w:id="327" w:author="Anandu P R" w:date="2021-12-16T16:54:35Z"/>
          <w:color w:val="000080"/>
          <w:sz w:val="28"/>
          <w:szCs w:val="28"/>
          <w:rPrChange w:id="328" w:author="Anandu P R" w:date="2021-12-16T18:14:16Z">
            <w:rPr>
              <w:rFonts w:ascii="Liberation Serif" w:cs="Liberation Serif" w:eastAsia="Liberation Serif" w:hAnsi="Liberation Serif"/>
              <w:sz w:val="28"/>
              <w:szCs w:val="28"/>
            </w:rPr>
          </w:rPrChange>
        </w:rPr>
      </w:pPr>
    </w:p>
    <w:p>
      <w:pPr>
        <w:spacing w:after="283" w:line="240" w:lineRule="auto"/>
        <w:rPr>
          <w:rFonts w:ascii="Liberation Serif" w:cs="Liberation Serif" w:eastAsia="Liberation Serif" w:hAnsi="Liberation Serif"/>
          <w:ins w:id="329" w:author="Anandu P R" w:date="2021-12-16T16:54:35Z"/>
          <w:color w:val="000080"/>
          <w:sz w:val="28"/>
          <w:szCs w:val="28"/>
          <w:rPrChange w:id="330" w:author="Anandu P R" w:date="2021-12-16T18:14:16Z">
            <w:rPr>
              <w:rFonts w:ascii="Liberation Serif" w:cs="Liberation Serif" w:eastAsia="Liberation Serif" w:hAnsi="Liberation Serif"/>
              <w:sz w:val="28"/>
              <w:szCs w:val="28"/>
            </w:rPr>
          </w:rPrChange>
        </w:rPr>
      </w:pPr>
      <w:ins w:id="331" w:author="Anandu P R" w:date="2021-12-16T16:54:35Z">
        <w:r>
          <w:rPr>
            <w:rFonts w:ascii="Liberation Serif" w:cs="Liberation Serif" w:eastAsia="Liberation Serif" w:hAnsi="Liberation Serif"/>
            <w:color w:val="000080"/>
            <w:sz w:val="28"/>
            <w:szCs w:val="28"/>
            <w:rtl w:val="off"/>
            <w:rPrChange w:id="332" w:author="Anandu P R" w:date="2021-12-16T18:14:16Z">
              <w:rPr>
                <w:rFonts w:ascii="Liberation Serif" w:cs="Liberation Serif" w:eastAsia="Liberation Serif" w:hAnsi="Liberation Serif"/>
                <w:sz w:val="28"/>
                <w:szCs w:val="28"/>
              </w:rPr>
            </w:rPrChange>
          </w:rPr>
          <w:t>void loop() {</w:t>
        </w:r>
      </w:ins>
    </w:p>
    <w:p>
      <w:pPr>
        <w:spacing w:after="283" w:line="240" w:lineRule="auto"/>
        <w:rPr>
          <w:rFonts w:ascii="Liberation Serif" w:cs="Liberation Serif" w:eastAsia="Liberation Serif" w:hAnsi="Liberation Serif"/>
          <w:ins w:id="333" w:author="Anandu P R" w:date="2021-12-16T16:54:35Z"/>
          <w:color w:val="000080"/>
          <w:sz w:val="28"/>
          <w:szCs w:val="28"/>
          <w:rPrChange w:id="334" w:author="Anandu P R" w:date="2021-12-16T18:14:16Z">
            <w:rPr>
              <w:rFonts w:ascii="Liberation Serif" w:cs="Liberation Serif" w:eastAsia="Liberation Serif" w:hAnsi="Liberation Serif"/>
              <w:sz w:val="28"/>
              <w:szCs w:val="28"/>
            </w:rPr>
          </w:rPrChange>
        </w:rPr>
      </w:pPr>
      <w:ins w:id="335" w:author="Anandu P R" w:date="2021-12-16T16:54:35Z">
        <w:r>
          <w:rPr>
            <w:rFonts w:ascii="Liberation Serif" w:cs="Liberation Serif" w:eastAsia="Liberation Serif" w:hAnsi="Liberation Serif"/>
            <w:color w:val="000080"/>
            <w:sz w:val="28"/>
            <w:szCs w:val="28"/>
            <w:rtl w:val="off"/>
            <w:rPrChange w:id="336" w:author="Anandu P R" w:date="2021-12-16T18:14:16Z">
              <w:rPr>
                <w:rFonts w:ascii="Liberation Serif" w:cs="Liberation Serif" w:eastAsia="Liberation Serif" w:hAnsi="Liberation Serif"/>
                <w:sz w:val="28"/>
                <w:szCs w:val="28"/>
              </w:rPr>
            </w:rPrChange>
          </w:rPr>
          <w:t xml:space="preserve">  // read the state of the switch into a local variable:</w:t>
        </w:r>
      </w:ins>
    </w:p>
    <w:p>
      <w:pPr>
        <w:spacing w:after="283" w:line="240" w:lineRule="auto"/>
        <w:rPr>
          <w:rFonts w:ascii="Liberation Serif" w:cs="Liberation Serif" w:eastAsia="Liberation Serif" w:hAnsi="Liberation Serif"/>
          <w:ins w:id="337" w:author="Anandu P R" w:date="2021-12-16T16:54:35Z"/>
          <w:color w:val="000080"/>
          <w:sz w:val="28"/>
          <w:szCs w:val="28"/>
          <w:rPrChange w:id="338" w:author="Anandu P R" w:date="2021-12-16T18:14:16Z">
            <w:rPr>
              <w:rFonts w:ascii="Liberation Serif" w:cs="Liberation Serif" w:eastAsia="Liberation Serif" w:hAnsi="Liberation Serif"/>
              <w:sz w:val="28"/>
              <w:szCs w:val="28"/>
            </w:rPr>
          </w:rPrChange>
        </w:rPr>
      </w:pPr>
      <w:ins w:id="339" w:author="Anandu P R" w:date="2021-12-16T16:54:35Z">
        <w:r>
          <w:rPr>
            <w:rFonts w:ascii="Liberation Serif" w:cs="Liberation Serif" w:eastAsia="Liberation Serif" w:hAnsi="Liberation Serif"/>
            <w:color w:val="000080"/>
            <w:sz w:val="28"/>
            <w:szCs w:val="28"/>
            <w:rtl w:val="off"/>
            <w:rPrChange w:id="340" w:author="Anandu P R" w:date="2021-12-16T18:14:16Z">
              <w:rPr>
                <w:rFonts w:ascii="Liberation Serif" w:cs="Liberation Serif" w:eastAsia="Liberation Serif" w:hAnsi="Liberation Serif"/>
                <w:sz w:val="28"/>
                <w:szCs w:val="28"/>
              </w:rPr>
            </w:rPrChange>
          </w:rPr>
          <w:t xml:space="preserve">  int reading = digitalRead(buttonPin);</w:t>
        </w:r>
      </w:ins>
    </w:p>
    <w:p>
      <w:pPr>
        <w:spacing w:after="283" w:line="240" w:lineRule="auto"/>
        <w:rPr>
          <w:rFonts w:ascii="Liberation Serif" w:cs="Liberation Serif" w:eastAsia="Liberation Serif" w:hAnsi="Liberation Serif"/>
          <w:ins w:id="341" w:author="Anandu P R" w:date="2021-12-16T16:54:35Z"/>
          <w:color w:val="000080"/>
          <w:sz w:val="28"/>
          <w:szCs w:val="28"/>
          <w:rPrChange w:id="342" w:author="Anandu P R" w:date="2021-12-16T18:14:16Z">
            <w:rPr>
              <w:rFonts w:ascii="Liberation Serif" w:cs="Liberation Serif" w:eastAsia="Liberation Serif" w:hAnsi="Liberation Serif"/>
              <w:sz w:val="28"/>
              <w:szCs w:val="28"/>
            </w:rPr>
          </w:rPrChange>
        </w:rPr>
      </w:pPr>
      <w:ins w:id="343" w:author="Anandu P R" w:date="2021-12-16T16:54:35Z">
        <w:r>
          <w:rPr>
            <w:rFonts w:ascii="Liberation Serif" w:cs="Liberation Serif" w:eastAsia="Liberation Serif" w:hAnsi="Liberation Serif"/>
            <w:color w:val="000080"/>
            <w:sz w:val="28"/>
            <w:szCs w:val="28"/>
            <w:rtl w:val="off"/>
            <w:rPrChange w:id="344" w:author="Anandu P R" w:date="2021-12-16T18:14:16Z">
              <w:rPr>
                <w:rFonts w:ascii="Liberation Serif" w:cs="Liberation Serif" w:eastAsia="Liberation Serif" w:hAnsi="Liberation Serif"/>
                <w:sz w:val="28"/>
                <w:szCs w:val="28"/>
              </w:rPr>
            </w:rPrChange>
          </w:rPr>
          <w:t xml:space="preserve">  // check to see if you just pressed the button</w:t>
        </w:r>
      </w:ins>
    </w:p>
    <w:p>
      <w:pPr>
        <w:spacing w:after="283" w:line="240" w:lineRule="auto"/>
        <w:rPr>
          <w:rFonts w:ascii="Liberation Serif" w:cs="Liberation Serif" w:eastAsia="Liberation Serif" w:hAnsi="Liberation Serif"/>
          <w:ins w:id="345" w:author="Anandu P R" w:date="2021-12-16T16:54:35Z"/>
          <w:color w:val="000080"/>
          <w:sz w:val="28"/>
          <w:szCs w:val="28"/>
          <w:rPrChange w:id="346" w:author="Anandu P R" w:date="2021-12-16T18:14:16Z">
            <w:rPr>
              <w:rFonts w:ascii="Liberation Serif" w:cs="Liberation Serif" w:eastAsia="Liberation Serif" w:hAnsi="Liberation Serif"/>
              <w:sz w:val="28"/>
              <w:szCs w:val="28"/>
            </w:rPr>
          </w:rPrChange>
        </w:rPr>
      </w:pPr>
      <w:ins w:id="347" w:author="Anandu P R" w:date="2021-12-16T16:54:35Z">
        <w:r>
          <w:rPr>
            <w:rFonts w:ascii="Liberation Serif" w:cs="Liberation Serif" w:eastAsia="Liberation Serif" w:hAnsi="Liberation Serif"/>
            <w:color w:val="000080"/>
            <w:sz w:val="28"/>
            <w:szCs w:val="28"/>
            <w:rtl w:val="off"/>
            <w:rPrChange w:id="348" w:author="Anandu P R" w:date="2021-12-16T18:14:16Z">
              <w:rPr>
                <w:rFonts w:ascii="Liberation Serif" w:cs="Liberation Serif" w:eastAsia="Liberation Serif" w:hAnsi="Liberation Serif"/>
                <w:sz w:val="28"/>
                <w:szCs w:val="28"/>
              </w:rPr>
            </w:rPrChange>
          </w:rPr>
          <w:t xml:space="preserve">  // (i.e. the input went from LOW to HIGH), and you've waited long enough</w:t>
        </w:r>
      </w:ins>
    </w:p>
    <w:p>
      <w:pPr>
        <w:spacing w:after="283" w:line="240" w:lineRule="auto"/>
        <w:rPr>
          <w:rFonts w:ascii="Liberation Serif" w:cs="Liberation Serif" w:eastAsia="Liberation Serif" w:hAnsi="Liberation Serif"/>
          <w:ins w:id="349" w:author="Anandu P R" w:date="2021-12-16T16:54:35Z"/>
          <w:color w:val="000080"/>
          <w:sz w:val="28"/>
          <w:szCs w:val="28"/>
          <w:rPrChange w:id="350" w:author="Anandu P R" w:date="2021-12-16T18:14:16Z">
            <w:rPr>
              <w:rFonts w:ascii="Liberation Serif" w:cs="Liberation Serif" w:eastAsia="Liberation Serif" w:hAnsi="Liberation Serif"/>
              <w:sz w:val="28"/>
              <w:szCs w:val="28"/>
            </w:rPr>
          </w:rPrChange>
        </w:rPr>
      </w:pPr>
      <w:ins w:id="351" w:author="Anandu P R" w:date="2021-12-16T16:54:35Z">
        <w:r>
          <w:rPr>
            <w:rFonts w:ascii="Liberation Serif" w:cs="Liberation Serif" w:eastAsia="Liberation Serif" w:hAnsi="Liberation Serif"/>
            <w:color w:val="000080"/>
            <w:sz w:val="28"/>
            <w:szCs w:val="28"/>
            <w:rtl w:val="off"/>
            <w:rPrChange w:id="352" w:author="Anandu P R" w:date="2021-12-16T18:14:16Z">
              <w:rPr>
                <w:rFonts w:ascii="Liberation Serif" w:cs="Liberation Serif" w:eastAsia="Liberation Serif" w:hAnsi="Liberation Serif"/>
                <w:sz w:val="28"/>
                <w:szCs w:val="28"/>
              </w:rPr>
            </w:rPrChange>
          </w:rPr>
          <w:t xml:space="preserve">  // since the last press to ignore any noise:</w:t>
        </w:r>
      </w:ins>
    </w:p>
    <w:p>
      <w:pPr>
        <w:spacing w:after="283" w:line="240" w:lineRule="auto"/>
        <w:rPr>
          <w:rFonts w:ascii="Liberation Serif" w:cs="Liberation Serif" w:eastAsia="Liberation Serif" w:hAnsi="Liberation Serif"/>
          <w:ins w:id="353" w:author="Anandu P R" w:date="2021-12-16T16:54:35Z"/>
          <w:color w:val="000080"/>
          <w:sz w:val="28"/>
          <w:szCs w:val="28"/>
          <w:rPrChange w:id="354" w:author="Anandu P R" w:date="2021-12-16T18:14:16Z">
            <w:rPr>
              <w:rFonts w:ascii="Liberation Serif" w:cs="Liberation Serif" w:eastAsia="Liberation Serif" w:hAnsi="Liberation Serif"/>
              <w:sz w:val="28"/>
              <w:szCs w:val="28"/>
            </w:rPr>
          </w:rPrChange>
        </w:rPr>
      </w:pPr>
      <w:ins w:id="355" w:author="Anandu P R" w:date="2021-12-16T16:54:35Z">
        <w:r>
          <w:rPr>
            <w:rFonts w:ascii="Liberation Serif" w:cs="Liberation Serif" w:eastAsia="Liberation Serif" w:hAnsi="Liberation Serif"/>
            <w:color w:val="000080"/>
            <w:sz w:val="28"/>
            <w:szCs w:val="28"/>
            <w:rtl w:val="off"/>
            <w:rPrChange w:id="356" w:author="Anandu P R" w:date="2021-12-16T18:14:16Z">
              <w:rPr>
                <w:rFonts w:ascii="Liberation Serif" w:cs="Liberation Serif" w:eastAsia="Liberation Serif" w:hAnsi="Liberation Serif"/>
                <w:sz w:val="28"/>
                <w:szCs w:val="28"/>
              </w:rPr>
            </w:rPrChange>
          </w:rPr>
          <w:t xml:space="preserve">  // If the switch changed, due to noise or pressing:</w:t>
        </w:r>
      </w:ins>
    </w:p>
    <w:p>
      <w:pPr>
        <w:spacing w:after="283" w:line="240" w:lineRule="auto"/>
        <w:rPr>
          <w:rFonts w:ascii="Liberation Serif" w:cs="Liberation Serif" w:eastAsia="Liberation Serif" w:hAnsi="Liberation Serif"/>
          <w:ins w:id="357" w:author="Anandu P R" w:date="2021-12-16T16:54:35Z"/>
          <w:color w:val="000080"/>
          <w:sz w:val="28"/>
          <w:szCs w:val="28"/>
          <w:rPrChange w:id="358" w:author="Anandu P R" w:date="2021-12-16T18:14:16Z">
            <w:rPr>
              <w:rFonts w:ascii="Liberation Serif" w:cs="Liberation Serif" w:eastAsia="Liberation Serif" w:hAnsi="Liberation Serif"/>
              <w:sz w:val="28"/>
              <w:szCs w:val="28"/>
            </w:rPr>
          </w:rPrChange>
        </w:rPr>
      </w:pPr>
      <w:ins w:id="359" w:author="Anandu P R" w:date="2021-12-16T16:54:35Z">
        <w:r>
          <w:rPr>
            <w:rFonts w:ascii="Liberation Serif" w:cs="Liberation Serif" w:eastAsia="Liberation Serif" w:hAnsi="Liberation Serif"/>
            <w:color w:val="000080"/>
            <w:sz w:val="28"/>
            <w:szCs w:val="28"/>
            <w:rtl w:val="off"/>
            <w:rPrChange w:id="360" w:author="Anandu P R" w:date="2021-12-16T18:14:16Z">
              <w:rPr>
                <w:rFonts w:ascii="Liberation Serif" w:cs="Liberation Serif" w:eastAsia="Liberation Serif" w:hAnsi="Liberation Serif"/>
                <w:sz w:val="28"/>
                <w:szCs w:val="28"/>
              </w:rPr>
            </w:rPrChange>
          </w:rPr>
          <w:t xml:space="preserve">  if (reading != lastButtonState) {</w:t>
        </w:r>
      </w:ins>
    </w:p>
    <w:p>
      <w:pPr>
        <w:spacing w:after="283" w:line="240" w:lineRule="auto"/>
        <w:rPr>
          <w:rFonts w:ascii="Liberation Serif" w:cs="Liberation Serif" w:eastAsia="Liberation Serif" w:hAnsi="Liberation Serif"/>
          <w:ins w:id="361" w:author="Anandu P R" w:date="2021-12-16T16:54:35Z"/>
          <w:color w:val="000080"/>
          <w:sz w:val="28"/>
          <w:szCs w:val="28"/>
          <w:rPrChange w:id="362" w:author="Anandu P R" w:date="2021-12-16T18:14:16Z">
            <w:rPr>
              <w:rFonts w:ascii="Liberation Serif" w:cs="Liberation Serif" w:eastAsia="Liberation Serif" w:hAnsi="Liberation Serif"/>
              <w:sz w:val="28"/>
              <w:szCs w:val="28"/>
            </w:rPr>
          </w:rPrChange>
        </w:rPr>
      </w:pPr>
      <w:ins w:id="363" w:author="Anandu P R" w:date="2021-12-16T16:54:35Z">
        <w:r>
          <w:rPr>
            <w:rFonts w:ascii="Liberation Serif" w:cs="Liberation Serif" w:eastAsia="Liberation Serif" w:hAnsi="Liberation Serif"/>
            <w:color w:val="000080"/>
            <w:sz w:val="28"/>
            <w:szCs w:val="28"/>
            <w:rtl w:val="off"/>
            <w:rPrChange w:id="364" w:author="Anandu P R" w:date="2021-12-16T18:14:16Z">
              <w:rPr>
                <w:rFonts w:ascii="Liberation Serif" w:cs="Liberation Serif" w:eastAsia="Liberation Serif" w:hAnsi="Liberation Serif"/>
                <w:sz w:val="28"/>
                <w:szCs w:val="28"/>
              </w:rPr>
            </w:rPrChange>
          </w:rPr>
          <w:t xml:space="preserve">    // reset the debouncing timer</w:t>
        </w:r>
      </w:ins>
    </w:p>
    <w:p>
      <w:pPr>
        <w:spacing w:after="283" w:line="240" w:lineRule="auto"/>
        <w:rPr>
          <w:rFonts w:ascii="Liberation Serif" w:cs="Liberation Serif" w:eastAsia="Liberation Serif" w:hAnsi="Liberation Serif"/>
          <w:ins w:id="365" w:author="Anandu P R" w:date="2021-12-16T16:54:35Z"/>
          <w:color w:val="000080"/>
          <w:sz w:val="28"/>
          <w:szCs w:val="28"/>
          <w:rPrChange w:id="366" w:author="Anandu P R" w:date="2021-12-16T18:14:16Z">
            <w:rPr>
              <w:rFonts w:ascii="Liberation Serif" w:cs="Liberation Serif" w:eastAsia="Liberation Serif" w:hAnsi="Liberation Serif"/>
              <w:sz w:val="28"/>
              <w:szCs w:val="28"/>
            </w:rPr>
          </w:rPrChange>
        </w:rPr>
      </w:pPr>
      <w:ins w:id="367" w:author="Anandu P R" w:date="2021-12-16T16:54:35Z">
        <w:r>
          <w:rPr>
            <w:rFonts w:ascii="Liberation Serif" w:cs="Liberation Serif" w:eastAsia="Liberation Serif" w:hAnsi="Liberation Serif"/>
            <w:color w:val="000080"/>
            <w:sz w:val="28"/>
            <w:szCs w:val="28"/>
            <w:rtl w:val="off"/>
            <w:rPrChange w:id="368" w:author="Anandu P R" w:date="2021-12-16T18:14:16Z">
              <w:rPr>
                <w:rFonts w:ascii="Liberation Serif" w:cs="Liberation Serif" w:eastAsia="Liberation Serif" w:hAnsi="Liberation Serif"/>
                <w:sz w:val="28"/>
                <w:szCs w:val="28"/>
              </w:rPr>
            </w:rPrChange>
          </w:rPr>
          <w:t xml:space="preserve">    lastDebounceTime = millis();</w:t>
        </w:r>
      </w:ins>
    </w:p>
    <w:p>
      <w:pPr>
        <w:spacing w:after="283" w:line="240" w:lineRule="auto"/>
        <w:rPr>
          <w:rFonts w:ascii="Liberation Serif" w:cs="Liberation Serif" w:eastAsia="Liberation Serif" w:hAnsi="Liberation Serif"/>
          <w:ins w:id="369" w:author="Anandu P R" w:date="2021-12-16T16:54:35Z"/>
          <w:color w:val="000080"/>
          <w:sz w:val="28"/>
          <w:szCs w:val="28"/>
          <w:rPrChange w:id="370" w:author="Anandu P R" w:date="2021-12-16T18:14:16Z">
            <w:rPr>
              <w:rFonts w:ascii="Liberation Serif" w:cs="Liberation Serif" w:eastAsia="Liberation Serif" w:hAnsi="Liberation Serif"/>
              <w:sz w:val="28"/>
              <w:szCs w:val="28"/>
            </w:rPr>
          </w:rPrChange>
        </w:rPr>
      </w:pPr>
      <w:ins w:id="371" w:author="Anandu P R" w:date="2021-12-16T16:54:35Z">
        <w:r>
          <w:rPr>
            <w:rFonts w:ascii="Liberation Serif" w:cs="Liberation Serif" w:eastAsia="Liberation Serif" w:hAnsi="Liberation Serif"/>
            <w:color w:val="000080"/>
            <w:sz w:val="28"/>
            <w:szCs w:val="28"/>
            <w:rtl w:val="off"/>
            <w:rPrChange w:id="372" w:author="Anandu P R" w:date="2021-12-16T18:14:16Z">
              <w:rPr>
                <w:rFonts w:ascii="Liberation Serif" w:cs="Liberation Serif" w:eastAsia="Liberation Serif" w:hAnsi="Liberation Serif"/>
                <w:sz w:val="28"/>
                <w:szCs w:val="28"/>
              </w:rPr>
            </w:rPrChange>
          </w:rPr>
          <w:t xml:space="preserve">  }</w:t>
        </w:r>
      </w:ins>
    </w:p>
    <w:p>
      <w:pPr>
        <w:spacing w:after="283" w:line="240" w:lineRule="auto"/>
        <w:rPr>
          <w:rFonts w:ascii="Liberation Serif" w:cs="Liberation Serif" w:eastAsia="Liberation Serif" w:hAnsi="Liberation Serif"/>
          <w:ins w:id="373" w:author="Anandu P R" w:date="2021-12-16T16:54:35Z"/>
          <w:color w:val="000080"/>
          <w:sz w:val="28"/>
          <w:szCs w:val="28"/>
          <w:rPrChange w:id="374" w:author="Anandu P R" w:date="2021-12-16T18:14:16Z">
            <w:rPr>
              <w:rFonts w:ascii="Liberation Serif" w:cs="Liberation Serif" w:eastAsia="Liberation Serif" w:hAnsi="Liberation Serif"/>
              <w:sz w:val="28"/>
              <w:szCs w:val="28"/>
            </w:rPr>
          </w:rPrChange>
        </w:rPr>
      </w:pPr>
    </w:p>
    <w:p>
      <w:pPr>
        <w:spacing w:after="283" w:line="240" w:lineRule="auto"/>
        <w:rPr>
          <w:rFonts w:ascii="Liberation Serif" w:cs="Liberation Serif" w:eastAsia="Liberation Serif" w:hAnsi="Liberation Serif"/>
          <w:ins w:id="375" w:author="Anandu P R" w:date="2021-12-16T16:54:35Z"/>
          <w:color w:val="000080"/>
          <w:sz w:val="28"/>
          <w:szCs w:val="28"/>
          <w:rPrChange w:id="376" w:author="Anandu P R" w:date="2021-12-16T18:14:16Z">
            <w:rPr>
              <w:rFonts w:ascii="Liberation Serif" w:cs="Liberation Serif" w:eastAsia="Liberation Serif" w:hAnsi="Liberation Serif"/>
              <w:sz w:val="28"/>
              <w:szCs w:val="28"/>
            </w:rPr>
          </w:rPrChange>
        </w:rPr>
      </w:pPr>
      <w:ins w:id="377" w:author="Anandu P R" w:date="2021-12-16T16:54:35Z">
        <w:r>
          <w:rPr>
            <w:rFonts w:ascii="Liberation Serif" w:cs="Liberation Serif" w:eastAsia="Liberation Serif" w:hAnsi="Liberation Serif"/>
            <w:color w:val="000080"/>
            <w:sz w:val="28"/>
            <w:szCs w:val="28"/>
            <w:rtl w:val="off"/>
            <w:rPrChange w:id="378" w:author="Anandu P R" w:date="2021-12-16T18:14:16Z">
              <w:rPr>
                <w:rFonts w:ascii="Liberation Serif" w:cs="Liberation Serif" w:eastAsia="Liberation Serif" w:hAnsi="Liberation Serif"/>
                <w:sz w:val="28"/>
                <w:szCs w:val="28"/>
              </w:rPr>
            </w:rPrChange>
          </w:rPr>
          <w:t xml:space="preserve">  if ((millis() - lastDebounceTime) &gt; debounceDelay) {</w:t>
        </w:r>
      </w:ins>
    </w:p>
    <w:p>
      <w:pPr>
        <w:spacing w:after="283" w:line="240" w:lineRule="auto"/>
        <w:rPr>
          <w:rFonts w:ascii="Liberation Serif" w:cs="Liberation Serif" w:eastAsia="Liberation Serif" w:hAnsi="Liberation Serif"/>
          <w:ins w:id="379" w:author="Anandu P R" w:date="2021-12-16T16:54:35Z"/>
          <w:color w:val="000080"/>
          <w:sz w:val="28"/>
          <w:szCs w:val="28"/>
          <w:rPrChange w:id="380" w:author="Anandu P R" w:date="2021-12-16T18:14:16Z">
            <w:rPr>
              <w:rFonts w:ascii="Liberation Serif" w:cs="Liberation Serif" w:eastAsia="Liberation Serif" w:hAnsi="Liberation Serif"/>
              <w:sz w:val="28"/>
              <w:szCs w:val="28"/>
            </w:rPr>
          </w:rPrChange>
        </w:rPr>
      </w:pPr>
      <w:ins w:id="381" w:author="Anandu P R" w:date="2021-12-16T16:54:35Z">
        <w:r>
          <w:rPr>
            <w:rFonts w:ascii="Liberation Serif" w:cs="Liberation Serif" w:eastAsia="Liberation Serif" w:hAnsi="Liberation Serif"/>
            <w:color w:val="000080"/>
            <w:sz w:val="28"/>
            <w:szCs w:val="28"/>
            <w:rtl w:val="off"/>
            <w:rPrChange w:id="382" w:author="Anandu P R" w:date="2021-12-16T18:14:16Z">
              <w:rPr>
                <w:rFonts w:ascii="Liberation Serif" w:cs="Liberation Serif" w:eastAsia="Liberation Serif" w:hAnsi="Liberation Serif"/>
                <w:sz w:val="28"/>
                <w:szCs w:val="28"/>
              </w:rPr>
            </w:rPrChange>
          </w:rPr>
          <w:t xml:space="preserve">    // whatever the reading is at, it's been there for longer than the debounce</w:t>
        </w:r>
      </w:ins>
    </w:p>
    <w:p>
      <w:pPr>
        <w:spacing w:after="283" w:line="240" w:lineRule="auto"/>
        <w:rPr>
          <w:rFonts w:ascii="Liberation Serif" w:cs="Liberation Serif" w:eastAsia="Liberation Serif" w:hAnsi="Liberation Serif"/>
          <w:ins w:id="383" w:author="Anandu P R" w:date="2021-12-16T16:54:35Z"/>
          <w:color w:val="000080"/>
          <w:sz w:val="28"/>
          <w:szCs w:val="28"/>
          <w:rPrChange w:id="384" w:author="Anandu P R" w:date="2021-12-16T18:14:16Z">
            <w:rPr>
              <w:rFonts w:ascii="Liberation Serif" w:cs="Liberation Serif" w:eastAsia="Liberation Serif" w:hAnsi="Liberation Serif"/>
              <w:sz w:val="28"/>
              <w:szCs w:val="28"/>
            </w:rPr>
          </w:rPrChange>
        </w:rPr>
      </w:pPr>
      <w:ins w:id="385" w:author="Anandu P R" w:date="2021-12-16T16:54:35Z">
        <w:r>
          <w:rPr>
            <w:rFonts w:ascii="Liberation Serif" w:cs="Liberation Serif" w:eastAsia="Liberation Serif" w:hAnsi="Liberation Serif"/>
            <w:color w:val="000080"/>
            <w:sz w:val="28"/>
            <w:szCs w:val="28"/>
            <w:rtl w:val="off"/>
            <w:rPrChange w:id="386" w:author="Anandu P R" w:date="2021-12-16T18:14:16Z">
              <w:rPr>
                <w:rFonts w:ascii="Liberation Serif" w:cs="Liberation Serif" w:eastAsia="Liberation Serif" w:hAnsi="Liberation Serif"/>
                <w:sz w:val="28"/>
                <w:szCs w:val="28"/>
              </w:rPr>
            </w:rPrChange>
          </w:rPr>
          <w:t xml:space="preserve">    // delay, so take it as the actual current state:</w:t>
        </w:r>
      </w:ins>
    </w:p>
    <w:p>
      <w:pPr>
        <w:spacing w:after="283" w:line="240" w:lineRule="auto"/>
        <w:rPr>
          <w:rFonts w:ascii="Liberation Serif" w:cs="Liberation Serif" w:eastAsia="Liberation Serif" w:hAnsi="Liberation Serif"/>
          <w:ins w:id="387" w:author="Anandu P R" w:date="2021-12-16T16:54:35Z"/>
          <w:color w:val="000080"/>
          <w:sz w:val="28"/>
          <w:szCs w:val="28"/>
          <w:rPrChange w:id="388" w:author="Anandu P R" w:date="2021-12-16T18:14:16Z">
            <w:rPr>
              <w:rFonts w:ascii="Liberation Serif" w:cs="Liberation Serif" w:eastAsia="Liberation Serif" w:hAnsi="Liberation Serif"/>
              <w:sz w:val="28"/>
              <w:szCs w:val="28"/>
            </w:rPr>
          </w:rPrChange>
        </w:rPr>
      </w:pPr>
      <w:ins w:id="389" w:author="Anandu P R" w:date="2021-12-16T16:54:35Z">
        <w:r>
          <w:rPr>
            <w:rFonts w:ascii="Liberation Serif" w:cs="Liberation Serif" w:eastAsia="Liberation Serif" w:hAnsi="Liberation Serif"/>
            <w:color w:val="000080"/>
            <w:sz w:val="28"/>
            <w:szCs w:val="28"/>
            <w:rtl w:val="off"/>
            <w:rPrChange w:id="390" w:author="Anandu P R" w:date="2021-12-16T18:14:16Z">
              <w:rPr>
                <w:rFonts w:ascii="Liberation Serif" w:cs="Liberation Serif" w:eastAsia="Liberation Serif" w:hAnsi="Liberation Serif"/>
                <w:sz w:val="28"/>
                <w:szCs w:val="28"/>
              </w:rPr>
            </w:rPrChange>
          </w:rPr>
          <w:t xml:space="preserve">    // if the button state has changed:</w:t>
        </w:r>
      </w:ins>
    </w:p>
    <w:p>
      <w:pPr>
        <w:spacing w:after="283" w:line="240" w:lineRule="auto"/>
        <w:rPr>
          <w:rFonts w:ascii="Liberation Serif" w:cs="Liberation Serif" w:eastAsia="Liberation Serif" w:hAnsi="Liberation Serif"/>
          <w:ins w:id="391" w:author="Anandu P R" w:date="2021-12-16T16:54:35Z"/>
          <w:color w:val="000080"/>
          <w:sz w:val="28"/>
          <w:szCs w:val="28"/>
          <w:rPrChange w:id="392" w:author="Anandu P R" w:date="2021-12-16T18:14:16Z">
            <w:rPr>
              <w:rFonts w:ascii="Liberation Serif" w:cs="Liberation Serif" w:eastAsia="Liberation Serif" w:hAnsi="Liberation Serif"/>
              <w:sz w:val="28"/>
              <w:szCs w:val="28"/>
            </w:rPr>
          </w:rPrChange>
        </w:rPr>
      </w:pPr>
      <w:ins w:id="393" w:author="Anandu P R" w:date="2021-12-16T16:54:35Z">
        <w:r>
          <w:rPr>
            <w:rFonts w:ascii="Liberation Serif" w:cs="Liberation Serif" w:eastAsia="Liberation Serif" w:hAnsi="Liberation Serif"/>
            <w:color w:val="000080"/>
            <w:sz w:val="28"/>
            <w:szCs w:val="28"/>
            <w:rtl w:val="off"/>
            <w:rPrChange w:id="394" w:author="Anandu P R" w:date="2021-12-16T18:14:16Z">
              <w:rPr>
                <w:rFonts w:ascii="Liberation Serif" w:cs="Liberation Serif" w:eastAsia="Liberation Serif" w:hAnsi="Liberation Serif"/>
                <w:sz w:val="28"/>
                <w:szCs w:val="28"/>
              </w:rPr>
            </w:rPrChange>
          </w:rPr>
          <w:t xml:space="preserve">    if (reading != buttonState) {</w:t>
        </w:r>
      </w:ins>
    </w:p>
    <w:p>
      <w:pPr>
        <w:spacing w:after="283" w:line="240" w:lineRule="auto"/>
        <w:rPr>
          <w:rFonts w:ascii="Liberation Serif" w:cs="Liberation Serif" w:eastAsia="Liberation Serif" w:hAnsi="Liberation Serif"/>
          <w:ins w:id="395" w:author="Anandu P R" w:date="2021-12-16T16:54:35Z"/>
          <w:color w:val="000080"/>
          <w:sz w:val="28"/>
          <w:szCs w:val="28"/>
          <w:rPrChange w:id="396" w:author="Anandu P R" w:date="2021-12-16T18:14:16Z">
            <w:rPr>
              <w:rFonts w:ascii="Liberation Serif" w:cs="Liberation Serif" w:eastAsia="Liberation Serif" w:hAnsi="Liberation Serif"/>
              <w:sz w:val="28"/>
              <w:szCs w:val="28"/>
            </w:rPr>
          </w:rPrChange>
        </w:rPr>
      </w:pPr>
      <w:ins w:id="397" w:author="Anandu P R" w:date="2021-12-16T16:54:35Z">
        <w:r>
          <w:rPr>
            <w:rFonts w:ascii="Liberation Serif" w:cs="Liberation Serif" w:eastAsia="Liberation Serif" w:hAnsi="Liberation Serif"/>
            <w:color w:val="000080"/>
            <w:sz w:val="28"/>
            <w:szCs w:val="28"/>
            <w:rtl w:val="off"/>
            <w:rPrChange w:id="398" w:author="Anandu P R" w:date="2021-12-16T18:14:16Z">
              <w:rPr>
                <w:rFonts w:ascii="Liberation Serif" w:cs="Liberation Serif" w:eastAsia="Liberation Serif" w:hAnsi="Liberation Serif"/>
                <w:sz w:val="28"/>
                <w:szCs w:val="28"/>
              </w:rPr>
            </w:rPrChange>
          </w:rPr>
          <w:t xml:space="preserve">      buttonState = reading;</w:t>
        </w:r>
      </w:ins>
    </w:p>
    <w:p>
      <w:pPr>
        <w:spacing w:after="283" w:line="240" w:lineRule="auto"/>
        <w:rPr>
          <w:rFonts w:ascii="Liberation Serif" w:cs="Liberation Serif" w:eastAsia="Liberation Serif" w:hAnsi="Liberation Serif"/>
          <w:ins w:id="399" w:author="Anandu P R" w:date="2021-12-16T16:54:35Z"/>
          <w:color w:val="000080"/>
          <w:sz w:val="28"/>
          <w:szCs w:val="28"/>
          <w:rPrChange w:id="400" w:author="Anandu P R" w:date="2021-12-16T18:14:16Z">
            <w:rPr>
              <w:rFonts w:ascii="Liberation Serif" w:cs="Liberation Serif" w:eastAsia="Liberation Serif" w:hAnsi="Liberation Serif"/>
              <w:sz w:val="28"/>
              <w:szCs w:val="28"/>
            </w:rPr>
          </w:rPrChange>
        </w:rPr>
      </w:pPr>
      <w:ins w:id="401" w:author="Anandu P R" w:date="2021-12-16T16:54:35Z">
        <w:r>
          <w:rPr>
            <w:rFonts w:ascii="Liberation Serif" w:cs="Liberation Serif" w:eastAsia="Liberation Serif" w:hAnsi="Liberation Serif"/>
            <w:color w:val="000080"/>
            <w:sz w:val="28"/>
            <w:szCs w:val="28"/>
            <w:rtl w:val="off"/>
            <w:rPrChange w:id="402" w:author="Anandu P R" w:date="2021-12-16T18:14:16Z">
              <w:rPr>
                <w:rFonts w:ascii="Liberation Serif" w:cs="Liberation Serif" w:eastAsia="Liberation Serif" w:hAnsi="Liberation Serif"/>
                <w:sz w:val="28"/>
                <w:szCs w:val="28"/>
              </w:rPr>
            </w:rPrChange>
          </w:rPr>
          <w:t xml:space="preserve">      // only toggle the LED if the new button state is HIGH</w:t>
        </w:r>
      </w:ins>
    </w:p>
    <w:p>
      <w:pPr>
        <w:spacing w:after="283" w:line="240" w:lineRule="auto"/>
        <w:rPr>
          <w:rFonts w:ascii="Liberation Serif" w:cs="Liberation Serif" w:eastAsia="Liberation Serif" w:hAnsi="Liberation Serif"/>
          <w:ins w:id="403" w:author="Anandu P R" w:date="2021-12-16T16:54:35Z"/>
          <w:color w:val="000080"/>
          <w:sz w:val="28"/>
          <w:szCs w:val="28"/>
          <w:rPrChange w:id="404" w:author="Anandu P R" w:date="2021-12-16T18:14:16Z">
            <w:rPr>
              <w:rFonts w:ascii="Liberation Serif" w:cs="Liberation Serif" w:eastAsia="Liberation Serif" w:hAnsi="Liberation Serif"/>
              <w:sz w:val="28"/>
              <w:szCs w:val="28"/>
            </w:rPr>
          </w:rPrChange>
        </w:rPr>
      </w:pPr>
      <w:ins w:id="405" w:author="Anandu P R" w:date="2021-12-16T16:54:35Z">
        <w:r>
          <w:rPr>
            <w:rFonts w:ascii="Liberation Serif" w:cs="Liberation Serif" w:eastAsia="Liberation Serif" w:hAnsi="Liberation Serif"/>
            <w:color w:val="000080"/>
            <w:sz w:val="28"/>
            <w:szCs w:val="28"/>
            <w:rtl w:val="off"/>
            <w:rPrChange w:id="406" w:author="Anandu P R" w:date="2021-12-16T18:14:16Z">
              <w:rPr>
                <w:rFonts w:ascii="Liberation Serif" w:cs="Liberation Serif" w:eastAsia="Liberation Serif" w:hAnsi="Liberation Serif"/>
                <w:sz w:val="28"/>
                <w:szCs w:val="28"/>
              </w:rPr>
            </w:rPrChange>
          </w:rPr>
          <w:t xml:space="preserve">      if (buttonState == HIGH) {</w:t>
        </w:r>
      </w:ins>
    </w:p>
    <w:p>
      <w:pPr>
        <w:spacing w:after="283" w:line="240" w:lineRule="auto"/>
        <w:rPr>
          <w:rFonts w:ascii="Liberation Serif" w:cs="Liberation Serif" w:eastAsia="Liberation Serif" w:hAnsi="Liberation Serif"/>
          <w:ins w:id="407" w:author="Anandu P R" w:date="2021-12-16T16:54:35Z"/>
          <w:color w:val="000080"/>
          <w:sz w:val="28"/>
          <w:szCs w:val="28"/>
          <w:rPrChange w:id="408" w:author="Anandu P R" w:date="2021-12-16T18:14:16Z">
            <w:rPr>
              <w:rFonts w:ascii="Liberation Serif" w:cs="Liberation Serif" w:eastAsia="Liberation Serif" w:hAnsi="Liberation Serif"/>
              <w:sz w:val="28"/>
              <w:szCs w:val="28"/>
            </w:rPr>
          </w:rPrChange>
        </w:rPr>
      </w:pPr>
      <w:ins w:id="409" w:author="Anandu P R" w:date="2021-12-16T16:54:35Z">
        <w:r>
          <w:rPr>
            <w:rFonts w:ascii="Liberation Serif" w:cs="Liberation Serif" w:eastAsia="Liberation Serif" w:hAnsi="Liberation Serif"/>
            <w:color w:val="000080"/>
            <w:sz w:val="28"/>
            <w:szCs w:val="28"/>
            <w:rtl w:val="off"/>
            <w:rPrChange w:id="410" w:author="Anandu P R" w:date="2021-12-16T18:14:16Z">
              <w:rPr>
                <w:rFonts w:ascii="Liberation Serif" w:cs="Liberation Serif" w:eastAsia="Liberation Serif" w:hAnsi="Liberation Serif"/>
                <w:sz w:val="28"/>
                <w:szCs w:val="28"/>
              </w:rPr>
            </w:rPrChange>
          </w:rPr>
          <w:t xml:space="preserve">        ledState = !ledState;</w:t>
        </w:r>
      </w:ins>
    </w:p>
    <w:p>
      <w:pPr>
        <w:spacing w:after="283" w:line="240" w:lineRule="auto"/>
        <w:rPr>
          <w:rFonts w:ascii="Liberation Serif" w:cs="Liberation Serif" w:eastAsia="Liberation Serif" w:hAnsi="Liberation Serif"/>
          <w:ins w:id="411" w:author="Anandu P R" w:date="2021-12-16T16:54:35Z"/>
          <w:color w:val="000080"/>
          <w:sz w:val="28"/>
          <w:szCs w:val="28"/>
          <w:rPrChange w:id="412" w:author="Anandu P R" w:date="2021-12-16T18:14:16Z">
            <w:rPr>
              <w:rFonts w:ascii="Liberation Serif" w:cs="Liberation Serif" w:eastAsia="Liberation Serif" w:hAnsi="Liberation Serif"/>
              <w:sz w:val="28"/>
              <w:szCs w:val="28"/>
            </w:rPr>
          </w:rPrChange>
        </w:rPr>
      </w:pPr>
      <w:ins w:id="413" w:author="Anandu P R" w:date="2021-12-16T16:54:35Z">
        <w:r>
          <w:rPr>
            <w:rFonts w:ascii="Liberation Serif" w:cs="Liberation Serif" w:eastAsia="Liberation Serif" w:hAnsi="Liberation Serif"/>
            <w:color w:val="000080"/>
            <w:sz w:val="28"/>
            <w:szCs w:val="28"/>
            <w:rtl w:val="off"/>
            <w:rPrChange w:id="414" w:author="Anandu P R" w:date="2021-12-16T18:14:16Z">
              <w:rPr>
                <w:rFonts w:ascii="Liberation Serif" w:cs="Liberation Serif" w:eastAsia="Liberation Serif" w:hAnsi="Liberation Serif"/>
                <w:sz w:val="28"/>
                <w:szCs w:val="28"/>
              </w:rPr>
            </w:rPrChange>
          </w:rPr>
          <w:t xml:space="preserve">      }</w:t>
        </w:r>
      </w:ins>
    </w:p>
    <w:p>
      <w:pPr>
        <w:spacing w:after="283" w:line="240" w:lineRule="auto"/>
        <w:rPr>
          <w:rFonts w:ascii="Liberation Serif" w:cs="Liberation Serif" w:eastAsia="Liberation Serif" w:hAnsi="Liberation Serif"/>
          <w:ins w:id="415" w:author="Anandu P R" w:date="2021-12-16T16:54:35Z"/>
          <w:color w:val="000080"/>
          <w:sz w:val="28"/>
          <w:szCs w:val="28"/>
          <w:rPrChange w:id="416" w:author="Anandu P R" w:date="2021-12-16T18:14:16Z">
            <w:rPr>
              <w:rFonts w:ascii="Liberation Serif" w:cs="Liberation Serif" w:eastAsia="Liberation Serif" w:hAnsi="Liberation Serif"/>
              <w:sz w:val="28"/>
              <w:szCs w:val="28"/>
            </w:rPr>
          </w:rPrChange>
        </w:rPr>
      </w:pPr>
      <w:ins w:id="417" w:author="Anandu P R" w:date="2021-12-16T16:54:35Z">
        <w:r>
          <w:rPr>
            <w:rFonts w:ascii="Liberation Serif" w:cs="Liberation Serif" w:eastAsia="Liberation Serif" w:hAnsi="Liberation Serif"/>
            <w:color w:val="000080"/>
            <w:sz w:val="28"/>
            <w:szCs w:val="28"/>
            <w:rtl w:val="off"/>
            <w:rPrChange w:id="418" w:author="Anandu P R" w:date="2021-12-16T18:14:16Z">
              <w:rPr>
                <w:rFonts w:ascii="Liberation Serif" w:cs="Liberation Serif" w:eastAsia="Liberation Serif" w:hAnsi="Liberation Serif"/>
                <w:sz w:val="28"/>
                <w:szCs w:val="28"/>
              </w:rPr>
            </w:rPrChange>
          </w:rPr>
          <w:t xml:space="preserve">    }</w:t>
        </w:r>
      </w:ins>
    </w:p>
    <w:p>
      <w:pPr>
        <w:spacing w:after="283" w:line="240" w:lineRule="auto"/>
        <w:rPr>
          <w:rFonts w:ascii="Liberation Serif" w:cs="Liberation Serif" w:eastAsia="Liberation Serif" w:hAnsi="Liberation Serif"/>
          <w:ins w:id="419" w:author="Anandu P R" w:date="2021-12-16T16:54:35Z"/>
          <w:color w:val="000080"/>
          <w:sz w:val="28"/>
          <w:szCs w:val="28"/>
          <w:rPrChange w:id="420" w:author="Anandu P R" w:date="2021-12-16T18:14:16Z">
            <w:rPr>
              <w:rFonts w:ascii="Liberation Serif" w:cs="Liberation Serif" w:eastAsia="Liberation Serif" w:hAnsi="Liberation Serif"/>
              <w:sz w:val="28"/>
              <w:szCs w:val="28"/>
            </w:rPr>
          </w:rPrChange>
        </w:rPr>
      </w:pPr>
      <w:ins w:id="421" w:author="Anandu P R" w:date="2021-12-16T16:54:35Z">
        <w:r>
          <w:rPr>
            <w:rFonts w:ascii="Liberation Serif" w:cs="Liberation Serif" w:eastAsia="Liberation Serif" w:hAnsi="Liberation Serif"/>
            <w:color w:val="000080"/>
            <w:sz w:val="28"/>
            <w:szCs w:val="28"/>
            <w:rtl w:val="off"/>
            <w:rPrChange w:id="422" w:author="Anandu P R" w:date="2021-12-16T18:14:16Z">
              <w:rPr>
                <w:rFonts w:ascii="Liberation Serif" w:cs="Liberation Serif" w:eastAsia="Liberation Serif" w:hAnsi="Liberation Serif"/>
                <w:sz w:val="28"/>
                <w:szCs w:val="28"/>
              </w:rPr>
            </w:rPrChange>
          </w:rPr>
          <w:t xml:space="preserve">  }</w:t>
        </w:r>
      </w:ins>
    </w:p>
    <w:p>
      <w:pPr>
        <w:spacing w:after="283" w:line="240" w:lineRule="auto"/>
        <w:rPr>
          <w:rFonts w:ascii="Liberation Serif" w:cs="Liberation Serif" w:eastAsia="Liberation Serif" w:hAnsi="Liberation Serif"/>
          <w:ins w:id="423" w:author="Anandu P R" w:date="2021-12-16T16:54:35Z"/>
          <w:color w:val="000080"/>
          <w:sz w:val="28"/>
          <w:szCs w:val="28"/>
          <w:rPrChange w:id="424" w:author="Anandu P R" w:date="2021-12-16T18:14:16Z">
            <w:rPr>
              <w:rFonts w:ascii="Liberation Serif" w:cs="Liberation Serif" w:eastAsia="Liberation Serif" w:hAnsi="Liberation Serif"/>
              <w:sz w:val="28"/>
              <w:szCs w:val="28"/>
            </w:rPr>
          </w:rPrChange>
        </w:rPr>
      </w:pPr>
      <w:ins w:id="425" w:author="Anandu P R" w:date="2021-12-16T16:54:35Z">
        <w:r>
          <w:rPr>
            <w:rFonts w:ascii="Liberation Serif" w:cs="Liberation Serif" w:eastAsia="Liberation Serif" w:hAnsi="Liberation Serif"/>
            <w:color w:val="000080"/>
            <w:sz w:val="28"/>
            <w:szCs w:val="28"/>
            <w:rtl w:val="off"/>
            <w:rPrChange w:id="426" w:author="Anandu P R" w:date="2021-12-16T18:14:16Z">
              <w:rPr>
                <w:rFonts w:ascii="Liberation Serif" w:cs="Liberation Serif" w:eastAsia="Liberation Serif" w:hAnsi="Liberation Serif"/>
                <w:sz w:val="28"/>
                <w:szCs w:val="28"/>
              </w:rPr>
            </w:rPrChange>
          </w:rPr>
          <w:t>// set the LED:</w:t>
        </w:r>
      </w:ins>
    </w:p>
    <w:p>
      <w:pPr>
        <w:spacing w:after="283" w:line="240" w:lineRule="auto"/>
        <w:rPr>
          <w:rFonts w:ascii="Liberation Serif" w:cs="Liberation Serif" w:eastAsia="Liberation Serif" w:hAnsi="Liberation Serif"/>
          <w:ins w:id="427" w:author="Anandu P R" w:date="2021-12-16T16:54:35Z"/>
          <w:color w:val="000080"/>
          <w:sz w:val="28"/>
          <w:szCs w:val="28"/>
          <w:rPrChange w:id="428" w:author="Anandu P R" w:date="2021-12-16T18:14:16Z">
            <w:rPr>
              <w:rFonts w:ascii="Liberation Serif" w:cs="Liberation Serif" w:eastAsia="Liberation Serif" w:hAnsi="Liberation Serif"/>
              <w:sz w:val="28"/>
              <w:szCs w:val="28"/>
            </w:rPr>
          </w:rPrChange>
        </w:rPr>
      </w:pPr>
      <w:ins w:id="429" w:author="Anandu P R" w:date="2021-12-16T16:54:35Z">
        <w:r>
          <w:rPr>
            <w:rFonts w:ascii="Liberation Serif" w:cs="Liberation Serif" w:eastAsia="Liberation Serif" w:hAnsi="Liberation Serif"/>
            <w:color w:val="000080"/>
            <w:sz w:val="28"/>
            <w:szCs w:val="28"/>
            <w:rtl w:val="off"/>
            <w:rPrChange w:id="430" w:author="Anandu P R" w:date="2021-12-16T18:14:16Z">
              <w:rPr>
                <w:rFonts w:ascii="Liberation Serif" w:cs="Liberation Serif" w:eastAsia="Liberation Serif" w:hAnsi="Liberation Serif"/>
                <w:sz w:val="28"/>
                <w:szCs w:val="28"/>
              </w:rPr>
            </w:rPrChange>
          </w:rPr>
          <w:t xml:space="preserve">  digitalWrite(ledPin, ledState);</w:t>
        </w:r>
      </w:ins>
    </w:p>
    <w:p>
      <w:pPr>
        <w:spacing w:after="283" w:line="240" w:lineRule="auto"/>
        <w:rPr>
          <w:rFonts w:ascii="Liberation Serif" w:cs="Liberation Serif" w:eastAsia="Liberation Serif" w:hAnsi="Liberation Serif"/>
          <w:ins w:id="431" w:author="Anandu P R" w:date="2021-12-16T16:54:35Z"/>
          <w:color w:val="000080"/>
          <w:sz w:val="28"/>
          <w:szCs w:val="28"/>
          <w:rPrChange w:id="432" w:author="Anandu P R" w:date="2021-12-16T18:14:16Z">
            <w:rPr>
              <w:rFonts w:ascii="Liberation Serif" w:cs="Liberation Serif" w:eastAsia="Liberation Serif" w:hAnsi="Liberation Serif"/>
              <w:sz w:val="28"/>
              <w:szCs w:val="28"/>
            </w:rPr>
          </w:rPrChange>
        </w:rPr>
      </w:pPr>
      <w:ins w:id="433" w:author="Anandu P R" w:date="2021-12-16T16:54:35Z">
        <w:r>
          <w:rPr>
            <w:rFonts w:ascii="Liberation Serif" w:cs="Liberation Serif" w:eastAsia="Liberation Serif" w:hAnsi="Liberation Serif"/>
            <w:color w:val="000080"/>
            <w:sz w:val="28"/>
            <w:szCs w:val="28"/>
            <w:rtl w:val="off"/>
            <w:rPrChange w:id="434" w:author="Anandu P R" w:date="2021-12-16T18:14:16Z">
              <w:rPr>
                <w:rFonts w:ascii="Liberation Serif" w:cs="Liberation Serif" w:eastAsia="Liberation Serif" w:hAnsi="Liberation Serif"/>
                <w:sz w:val="28"/>
                <w:szCs w:val="28"/>
              </w:rPr>
            </w:rPrChange>
          </w:rPr>
          <w:t xml:space="preserve">  // save the reading. Next time through the loop, it'll be the lastButtonState:</w:t>
        </w:r>
      </w:ins>
    </w:p>
    <w:p>
      <w:pPr>
        <w:spacing w:after="283" w:line="240" w:lineRule="auto"/>
        <w:rPr>
          <w:rFonts w:ascii="Liberation Serif" w:cs="Liberation Serif" w:eastAsia="Liberation Serif" w:hAnsi="Liberation Serif"/>
          <w:ins w:id="435" w:author="Anandu P R" w:date="2021-12-16T16:54:35Z"/>
          <w:color w:val="000080"/>
          <w:sz w:val="28"/>
          <w:szCs w:val="28"/>
          <w:rPrChange w:id="436" w:author="Anandu P R" w:date="2021-12-16T18:14:16Z">
            <w:rPr>
              <w:rFonts w:ascii="Liberation Serif" w:cs="Liberation Serif" w:eastAsia="Liberation Serif" w:hAnsi="Liberation Serif"/>
              <w:sz w:val="28"/>
              <w:szCs w:val="28"/>
            </w:rPr>
          </w:rPrChange>
        </w:rPr>
      </w:pPr>
      <w:ins w:id="437" w:author="Anandu P R" w:date="2021-12-16T16:54:35Z">
        <w:r>
          <w:rPr>
            <w:rFonts w:ascii="Liberation Serif" w:cs="Liberation Serif" w:eastAsia="Liberation Serif" w:hAnsi="Liberation Serif"/>
            <w:color w:val="000080"/>
            <w:sz w:val="28"/>
            <w:szCs w:val="28"/>
            <w:rtl w:val="off"/>
            <w:rPrChange w:id="438" w:author="Anandu P R" w:date="2021-12-16T18:14:16Z">
              <w:rPr>
                <w:rFonts w:ascii="Liberation Serif" w:cs="Liberation Serif" w:eastAsia="Liberation Serif" w:hAnsi="Liberation Serif"/>
                <w:sz w:val="28"/>
                <w:szCs w:val="28"/>
              </w:rPr>
            </w:rPrChange>
          </w:rPr>
          <w:t xml:space="preserve">  lastButtonState = reading;</w:t>
        </w:r>
      </w:ins>
    </w:p>
    <w:p>
      <w:pPr>
        <w:spacing w:after="283" w:line="240" w:lineRule="auto"/>
        <w:rPr>
          <w:rFonts w:ascii="Liberation Serif" w:cs="Liberation Serif" w:eastAsia="Liberation Serif" w:hAnsi="Liberation Serif"/>
          <w:ins w:id="439" w:author="Anandu P R" w:date="2021-12-16T16:54:35Z"/>
          <w:color w:val="000080"/>
          <w:sz w:val="28"/>
          <w:szCs w:val="28"/>
          <w:rPrChange w:id="440" w:author="Anandu P R" w:date="2021-12-16T18:14:16Z">
            <w:rPr>
              <w:rFonts w:ascii="Liberation Serif" w:cs="Liberation Serif" w:eastAsia="Liberation Serif" w:hAnsi="Liberation Serif"/>
              <w:sz w:val="28"/>
              <w:szCs w:val="28"/>
            </w:rPr>
          </w:rPrChange>
        </w:rPr>
      </w:pPr>
      <w:ins w:id="441" w:author="Anandu P R" w:date="2021-12-16T16:54:35Z">
        <w:r>
          <w:rPr>
            <w:rFonts w:ascii="Liberation Serif" w:cs="Liberation Serif" w:eastAsia="Liberation Serif" w:hAnsi="Liberation Serif"/>
            <w:color w:val="000080"/>
            <w:sz w:val="28"/>
            <w:szCs w:val="28"/>
            <w:rtl w:val="off"/>
            <w:rPrChange w:id="442" w:author="Anandu P R" w:date="2021-12-16T18:14:16Z">
              <w:rPr>
                <w:rFonts w:ascii="Liberation Serif" w:cs="Liberation Serif" w:eastAsia="Liberation Serif" w:hAnsi="Liberation Serif"/>
                <w:sz w:val="28"/>
                <w:szCs w:val="28"/>
              </w:rPr>
            </w:rPrChange>
          </w:rPr>
          <w:t>}</w:t>
        </w:r>
      </w:ins>
    </w:p>
    <w:p>
      <w:pPr>
        <w:spacing w:after="283" w:line="240" w:lineRule="auto"/>
        <w:rPr>
          <w:rFonts w:ascii="Liberation Serif" w:cs="Liberation Serif" w:eastAsia="Liberation Serif" w:hAnsi="Liberation Serif"/>
          <w:del w:id="443" w:author="Anandu P R" w:date="2021-12-16T16:54:35Z"/>
          <w:color w:val="000080"/>
          <w:sz w:val="30"/>
          <w:szCs w:val="30"/>
          <w:rPrChange w:id="444" w:author="Anandu P R" w:date="2021-12-16T18:14:16Z">
            <w:rPr>
              <w:rFonts w:ascii="Liberation Serif" w:cs="Liberation Serif" w:eastAsia="Liberation Serif" w:hAnsi="Liberation Serif"/>
              <w:sz w:val="30"/>
              <w:szCs w:val="30"/>
            </w:rPr>
          </w:rPrChange>
        </w:rPr>
      </w:pPr>
    </w:p>
    <w:p>
      <w:pPr>
        <w:pStyle w:val="Heading1"/>
        <w:keepLines w:val="off"/>
        <w:spacing w:before="240" w:line="240" w:lineRule="auto"/>
        <w:jc w:val="both"/>
        <w:rPr>
          <w:rFonts w:ascii="Liberation Serif" w:cs="Liberation Serif" w:eastAsia="Liberation Serif" w:hAnsi="Liberation Serif"/>
          <w:ins w:id="445" w:author="Anandu P R" w:date="2021-12-16T17:16:21Z"/>
          <w:b/>
          <w:color w:val="000080"/>
          <w:sz w:val="36"/>
          <w:szCs w:val="36"/>
          <w:rPrChange w:id="446" w:author="Anandu P R" w:date="2021-12-16T18:14:16Z">
            <w:rPr>
              <w:rFonts w:ascii="Liberation Serif" w:cs="Liberation Serif" w:eastAsia="Liberation Serif" w:hAnsi="Liberation Serif"/>
              <w:b/>
              <w:sz w:val="36"/>
              <w:szCs w:val="36"/>
            </w:rPr>
          </w:rPrChange>
        </w:rPr>
      </w:pPr>
      <w:r>
        <w:rPr>
          <w:rFonts w:ascii="Liberation Serif" w:cs="Liberation Serif" w:eastAsia="Liberation Serif" w:hAnsi="Liberation Serif"/>
          <w:b/>
          <w:color w:val="000080"/>
          <w:sz w:val="36"/>
          <w:szCs w:val="36"/>
          <w:rtl w:val="off"/>
          <w:rPrChange w:id="447" w:author="Anandu P R" w:date="2021-12-16T18:14:16Z">
            <w:rPr>
              <w:rFonts w:ascii="Liberation Serif" w:cs="Liberation Serif" w:eastAsia="Liberation Serif" w:hAnsi="Liberation Serif"/>
              <w:b/>
              <w:sz w:val="36"/>
              <w:szCs w:val="36"/>
            </w:rPr>
          </w:rPrChange>
        </w:rPr>
        <w:t>Raspberry Pi</w:t>
      </w:r>
    </w:p>
    <w:p>
      <w:pPr>
        <w:rPr>
          <w:rFonts w:ascii="Liberation Serif" w:cs="Liberation Serif" w:eastAsia="Liberation Serif" w:hAnsi="Liberation Serif"/>
          <w:b/>
          <w:color w:val="000080"/>
          <w:sz w:val="36"/>
          <w:szCs w:val="36"/>
          <w:rPrChange w:id="448" w:author="Anandu P R" w:date="2021-12-16T18:14:16Z">
            <w:rPr>
              <w:rFonts w:ascii="Liberation Serif" w:cs="Liberation Serif" w:eastAsia="Liberation Serif" w:hAnsi="Liberation Serif"/>
              <w:b/>
              <w:sz w:val="36"/>
              <w:szCs w:val="36"/>
            </w:rPr>
          </w:rPrChange>
        </w:rPr>
        <w:pPrChange w:id="449" w:author="Anandu P R" w:date="2021-12-16T17:16:21Z">
          <w:pPr>
            <w:pStyle w:val="Heading1"/>
            <w:keepLines w:val="off"/>
            <w:spacing w:before="240" w:line="240" w:lineRule="auto"/>
            <w:jc w:val="both"/>
          </w:pPr>
        </w:pPrChange>
      </w:pPr>
    </w:p>
    <w:p>
      <w:pPr>
        <w:spacing w:after="140" w:line="288" w:lineRule="auto"/>
        <w:ind w:firstLine="720"/>
        <w:jc w:val="both"/>
        <w:rPr>
          <w:rFonts w:ascii="Liberation Serif" w:cs="Liberation Serif" w:eastAsia="Liberation Serif" w:hAnsi="Liberation Serif"/>
          <w:color w:val="000080"/>
          <w:sz w:val="36"/>
          <w:szCs w:val="36"/>
          <w:rPrChange w:id="450" w:author="Anandu P R" w:date="2021-12-16T18:14:16Z">
            <w:rPr>
              <w:rFonts w:ascii="Liberation Serif" w:cs="Liberation Serif" w:eastAsia="Liberation Serif" w:hAnsi="Liberation Serif"/>
              <w:sz w:val="36"/>
              <w:szCs w:val="36"/>
            </w:rPr>
          </w:rPrChange>
        </w:rPr>
        <w:pPrChange w:id="451" w:author="Anandu P R" w:date="2021-12-16T17:17:26Z">
          <w:pPr>
            <w:spacing w:after="140" w:line="288" w:lineRule="auto"/>
            <w:jc w:val="both"/>
          </w:pPr>
        </w:pPrChange>
      </w:pPr>
      <w:r>
        <w:rPr>
          <w:rFonts w:ascii="Liberation Serif" w:cs="Liberation Serif" w:eastAsia="Liberation Serif" w:hAnsi="Liberation Serif"/>
          <w:color w:val="000080"/>
          <w:sz w:val="30"/>
          <w:szCs w:val="30"/>
          <w:rtl w:val="off"/>
          <w:rPrChange w:id="452" w:author="Anandu P R" w:date="2021-12-16T18:14:16Z">
            <w:rPr>
              <w:rFonts w:ascii="Liberation Serif" w:cs="Liberation Serif" w:eastAsia="Liberation Serif" w:hAnsi="Liberation Serif"/>
              <w:sz w:val="30"/>
              <w:szCs w:val="30"/>
            </w:rPr>
          </w:rPrChange>
        </w:rPr>
        <w:t>The Raspberry Pi is a low cost, credit-card sized computer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w:t>
      </w:r>
    </w:p>
    <w:p>
      <w:pPr>
        <w:spacing w:after="140" w:line="288" w:lineRule="auto"/>
        <w:ind w:firstLine="720"/>
        <w:rPr>
          <w:rFonts w:ascii="Liberation Serif" w:cs="Liberation Serif" w:eastAsia="Liberation Serif" w:hAnsi="Liberation Serif"/>
          <w:del w:id="453" w:author="Anandu P R" w:date="2021-12-16T17:22:26Z"/>
          <w:color w:val="000080"/>
          <w:sz w:val="30"/>
          <w:szCs w:val="30"/>
          <w:rPrChange w:id="454" w:author="Anandu P R" w:date="2021-12-16T18:14:16Z">
            <w:rPr>
              <w:rFonts w:ascii="Liberation Serif" w:cs="Liberation Serif" w:eastAsia="Liberation Serif" w:hAnsi="Liberation Serif"/>
              <w:sz w:val="30"/>
              <w:szCs w:val="30"/>
            </w:rPr>
          </w:rPrChange>
        </w:rPr>
        <w:pPrChange w:id="455" w:author="Anandu P R" w:date="2021-12-16T17:17:33Z">
          <w:pPr>
            <w:spacing w:after="140" w:line="288" w:lineRule="auto"/>
          </w:pPr>
        </w:pPrChange>
      </w:pPr>
      <w:r>
        <w:rPr>
          <w:rFonts w:ascii="Liberation Serif" w:cs="Liberation Serif" w:eastAsia="Liberation Serif" w:hAnsi="Liberation Serif"/>
          <w:color w:val="000080"/>
          <w:sz w:val="30"/>
          <w:szCs w:val="30"/>
          <w:rtl w:val="off"/>
          <w:rPrChange w:id="456" w:author="Anandu P R" w:date="2021-12-16T18:14:16Z">
            <w:rPr>
              <w:rFonts w:ascii="Liberation Serif" w:cs="Liberation Serif" w:eastAsia="Liberation Serif" w:hAnsi="Liberation Serif"/>
              <w:sz w:val="30"/>
              <w:szCs w:val="30"/>
            </w:rPr>
          </w:rPrChange>
        </w:rPr>
        <w:t>What’s more, the Raspberry Pi  has the ability to interact with the outside world, and has been used in a wide array of digital maker projects, from music machines and parent detectors to weather stations and tweeting birdhouses with infra-red cameras. We want to see the Raspberry Pi being used by kids all over the world to learn to program and understand how computers work.</w:t>
      </w:r>
    </w:p>
    <w:p>
      <w:pPr>
        <w:spacing w:after="140" w:line="288" w:lineRule="auto"/>
        <w:ind w:firstLine="720"/>
        <w:rPr>
          <w:rFonts w:ascii="Liberation Serif" w:cs="Liberation Serif" w:eastAsia="Liberation Serif" w:hAnsi="Liberation Serif"/>
          <w:color w:val="000080"/>
          <w:sz w:val="36"/>
          <w:szCs w:val="36"/>
          <w:rPrChange w:id="457" w:author="Anandu P R" w:date="2021-12-16T18:14:16Z">
            <w:rPr>
              <w:rFonts w:ascii="Liberation Serif" w:cs="Liberation Serif" w:eastAsia="Liberation Serif" w:hAnsi="Liberation Serif"/>
              <w:sz w:val="36"/>
              <w:szCs w:val="36"/>
            </w:rPr>
          </w:rPrChange>
        </w:rPr>
        <w:pPrChange w:id="458" w:author="Anandu P R" w:date="2021-12-16T17:22:26Z">
          <w:pPr>
            <w:spacing w:after="140" w:line="288" w:lineRule="auto"/>
            <w:jc w:val="both"/>
          </w:pPr>
        </w:pPrChange>
      </w:pPr>
    </w:p>
    <w:p>
      <w:pPr>
        <w:spacing w:after="140" w:line="288" w:lineRule="auto"/>
        <w:jc w:val="both"/>
        <w:rPr>
          <w:rFonts w:ascii="Liberation Serif" w:cs="Liberation Serif" w:eastAsia="Liberation Serif" w:hAnsi="Liberation Serif"/>
          <w:color w:val="000080"/>
          <w:sz w:val="30"/>
          <w:szCs w:val="30"/>
          <w:rPrChange w:id="459" w:author="Anandu P R" w:date="2021-12-16T18:14:16Z">
            <w:rPr>
              <w:rFonts w:ascii="Liberation Serif" w:cs="Liberation Serif" w:eastAsia="Liberation Serif" w:hAnsi="Liberation Serif"/>
              <w:sz w:val="30"/>
              <w:szCs w:val="30"/>
            </w:rPr>
          </w:rPrChange>
        </w:rPr>
      </w:pPr>
      <w:ins w:id="460" w:author="Anandu P R" w:date="2021-12-16T17:17:13Z">
        <w:r>
          <w:rPr>
            <w:rFonts w:ascii="Liberation Serif" w:cs="Liberation Serif" w:eastAsia="Liberation Serif" w:hAnsi="Liberation Serif"/>
            <w:sz w:val="36"/>
            <w:szCs w:val="36"/>
          </w:rPr>
          <w:drawing xmlns:mc="http://schemas.openxmlformats.org/markup-compatibility/2006">
            <wp:inline distT="0" distB="0" distL="0" distR="0">
              <wp:extent cx="5731200" cy="3924300"/>
              <wp:effectExtent l="0" t="0" r="0" b="0"/>
              <wp:docPr id="22" name="image1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19.png"/>
                      <pic:cNvPicPr preferRelativeResize="0"/>
                    </pic:nvPicPr>
                    <pic:blipFill>
                      <a:blip r:embed="rId35"/>
                      <a:srcRect/>
                      <a:stretch>
                        <a:fillRect/>
                      </a:stretch>
                    </pic:blipFill>
                    <pic:spPr>
                      <a:xfrm>
                        <a:off x="0" y="0"/>
                        <a:ext cx="5731200" cy="3924300"/>
                      </a:xfrm>
                      <a:prstGeom prst="rect">
                        <a:avLst/>
                      </a:prstGeom>
                    </pic:spPr>
                  </pic:pic>
                </a:graphicData>
              </a:graphic>
            </wp:inline>
          </w:drawing>
        </w:r>
      </w:ins>
    </w:p>
    <w:p>
      <w:pPr>
        <w:pStyle w:val="Heading2"/>
        <w:keepNext w:val="off"/>
        <w:keepLines w:val="off"/>
        <w:pBdr>
          <w:top w:val="none" w:sz="4" w:space="0"/>
          <w:bottom w:val="none" w:sz="4" w:space="0"/>
          <w:right w:val="none" w:sz="4" w:space="0"/>
          <w:between w:val="none" w:sz="4" w:space="0"/>
        </w:pBdr>
        <w:shd w:val="clear" w:fill="f6f6f6"/>
        <w:spacing w:after="80" w:line="288" w:lineRule="auto"/>
        <w:jc w:val="both"/>
        <w:rPr>
          <w:rFonts w:ascii="Liberation Serif" w:cs="Liberation Serif" w:eastAsia="Liberation Serif" w:hAnsi="Liberation Serif"/>
          <w:ins w:id="461" w:author="Anandu P R" w:date="2021-12-16T17:22:29Z"/>
          <w:color w:val="000080"/>
          <w:sz w:val="30"/>
          <w:szCs w:val="30"/>
          <w:rPrChange w:id="462" w:author="Anandu P R" w:date="2021-12-16T18:14:16Z">
            <w:rPr>
              <w:rFonts w:ascii="Liberation Serif" w:cs="Liberation Serif" w:eastAsia="Liberation Serif" w:hAnsi="Liberation Serif"/>
              <w:sz w:val="30"/>
              <w:szCs w:val="30"/>
            </w:rPr>
          </w:rPrChange>
        </w:rPr>
      </w:pPr>
      <w:bookmarkStart w:id="0" w:name="_a2xkf31lyqcx"/>
      <w:bookmarkEnd w:id="0"/>
      <w:ins w:id="463" w:author="Anandu P R" w:date="2021-12-16T17:22:29Z">
        <w:r>
          <w:rPr>
            <w:rFonts w:ascii="Liberation Serif" w:cs="Liberation Serif" w:eastAsia="Liberation Serif" w:hAnsi="Liberation Serif"/>
            <w:color w:val="000080"/>
            <w:sz w:val="30"/>
            <w:szCs w:val="30"/>
            <w:rtl w:val="off"/>
            <w:rPrChange w:id="464" w:author="Anandu P R" w:date="2021-12-16T18:14:16Z">
              <w:rPr>
                <w:rFonts w:ascii="Liberation Serif" w:cs="Liberation Serif" w:eastAsia="Liberation Serif" w:hAnsi="Liberation Serif"/>
                <w:sz w:val="30"/>
                <w:szCs w:val="30"/>
              </w:rPr>
            </w:rPrChange>
          </w:rPr>
          <w:t>I</w:t>
        </w:r>
      </w:ins>
      <w:ins w:id="465" w:author="Anandu P R" w:date="2021-12-16T17:22:29Z">
        <w:r>
          <w:rPr>
            <w:rFonts w:ascii="Liberation Serif" w:cs="Liberation Serif" w:eastAsia="Liberation Serif" w:hAnsi="Liberation Serif"/>
            <w:color w:val="000080"/>
            <w:sz w:val="30"/>
            <w:szCs w:val="30"/>
            <w:rtl w:val="off"/>
            <w:rPrChange w:id="466" w:author="Anandu P R" w:date="2021-12-16T18:14:16Z">
              <w:rPr>
                <w:rFonts w:ascii="Liberation Serif" w:cs="Liberation Serif" w:eastAsia="Liberation Serif" w:hAnsi="Liberation Serif"/>
                <w:sz w:val="30"/>
                <w:szCs w:val="30"/>
              </w:rPr>
            </w:rPrChange>
          </w:rPr>
          <w:t>nstalling the Operating System</w:t>
        </w:r>
      </w:ins>
    </w:p>
    <w:p>
      <w:pPr>
        <w:spacing w:after="140" w:line="288" w:lineRule="auto"/>
        <w:jc w:val="both"/>
        <w:rPr>
          <w:rFonts w:ascii="Liberation Serif" w:cs="Liberation Serif" w:eastAsia="Liberation Serif" w:hAnsi="Liberation Serif"/>
          <w:ins w:id="467" w:author="Anandu P R" w:date="2021-12-16T17:22:29Z"/>
          <w:color w:val="000080"/>
          <w:sz w:val="30"/>
          <w:szCs w:val="30"/>
          <w:rPrChange w:id="468" w:author="Anandu P R" w:date="2021-12-16T18:14:16Z">
            <w:rPr>
              <w:rFonts w:ascii="Liberation Serif" w:cs="Liberation Serif" w:eastAsia="Liberation Serif" w:hAnsi="Liberation Serif"/>
              <w:sz w:val="30"/>
              <w:szCs w:val="30"/>
            </w:rPr>
          </w:rPrChange>
        </w:rPr>
      </w:pPr>
      <w:ins w:id="469" w:author="Anandu P R" w:date="2021-12-16T17:22:29Z">
        <w:r>
          <w:rPr>
            <w:rFonts w:ascii="Liberation Serif" w:cs="Liberation Serif" w:eastAsia="Liberation Serif" w:hAnsi="Liberation Serif"/>
            <w:color w:val="000080"/>
            <w:sz w:val="30"/>
            <w:szCs w:val="30"/>
            <w:rtl w:val="off"/>
            <w:rPrChange w:id="470" w:author="Anandu P R" w:date="2021-12-16T18:14:16Z">
              <w:rPr>
                <w:rFonts w:ascii="Liberation Serif" w:cs="Liberation Serif" w:eastAsia="Liberation Serif" w:hAnsi="Liberation Serif"/>
                <w:sz w:val="30"/>
                <w:szCs w:val="30"/>
              </w:rPr>
            </w:rPrChange>
          </w:rPr>
          <w:t>Raspberry Pi recommend the use of Raspberry Pi Imager to install an operating system on your SD card. You will need another computer with an SD card reader to install the image.</w:t>
        </w:r>
      </w:ins>
    </w:p>
    <w:p>
      <w:pPr>
        <w:rPr>
          <w:rFonts w:ascii="Liberation Serif" w:cs="Liberation Serif" w:eastAsia="Liberation Serif" w:hAnsi="Liberation Serif"/>
          <w:ins w:id="471" w:author="Anandu P R" w:date="2021-12-16T17:22:29Z"/>
          <w:color w:val="000080"/>
          <w:sz w:val="30"/>
          <w:szCs w:val="30"/>
          <w:rPrChange w:id="472" w:author="Anandu P R" w:date="2021-12-16T18:14:16Z">
            <w:rPr>
              <w:rFonts w:ascii="Liberation Serif" w:cs="Liberation Serif" w:eastAsia="Liberation Serif" w:hAnsi="Liberation Serif"/>
              <w:sz w:val="30"/>
              <w:szCs w:val="30"/>
            </w:rPr>
          </w:rPrChange>
        </w:rPr>
      </w:pPr>
      <w:ins w:id="473" w:author="Anandu P R" w:date="2021-12-16T17:22:29Z">
        <w:r>
          <w:rPr>
            <w:rFonts w:ascii="Liberation Serif" w:cs="Liberation Serif" w:eastAsia="Liberation Serif" w:hAnsi="Liberation Serif"/>
            <w:sz w:val="30"/>
            <w:szCs w:val="30"/>
          </w:rPr>
          <w:drawing xmlns:mc="http://schemas.openxmlformats.org/markup-compatibility/2006">
            <wp:inline distT="0" distB="0" distL="0" distR="0">
              <wp:extent cx="5731200" cy="3060700"/>
              <wp:effectExtent l="0" t="0" r="0" b="0"/>
              <wp:docPr id="23" name="image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36"/>
                      <a:srcRect/>
                      <a:stretch>
                        <a:fillRect/>
                      </a:stretch>
                    </pic:blipFill>
                    <pic:spPr>
                      <a:xfrm>
                        <a:off x="0" y="0"/>
                        <a:ext cx="5731200" cy="3060700"/>
                      </a:xfrm>
                      <a:prstGeom prst="rect">
                        <a:avLst/>
                      </a:prstGeom>
                    </pic:spPr>
                  </pic:pic>
                </a:graphicData>
              </a:graphic>
            </wp:inline>
          </w:drawing>
        </w:r>
      </w:ins>
    </w:p>
    <w:p>
      <w:pPr>
        <w:spacing w:before="100" w:after="100"/>
        <w:rPr>
          <w:rFonts w:ascii="Liberation Serif" w:cs="Liberation Serif" w:eastAsia="Liberation Serif" w:hAnsi="Liberation Serif"/>
          <w:ins w:id="474" w:author="Anandu P R" w:date="2021-12-16T17:22:29Z"/>
          <w:color w:val="000080"/>
          <w:sz w:val="30"/>
          <w:szCs w:val="30"/>
          <w:rPrChange w:id="475" w:author="Anandu P R" w:date="2021-12-16T18:14:16Z">
            <w:rPr>
              <w:rFonts w:ascii="Liberation Serif" w:cs="Liberation Serif" w:eastAsia="Liberation Serif" w:hAnsi="Liberation Serif"/>
              <w:sz w:val="30"/>
              <w:szCs w:val="30"/>
            </w:rPr>
          </w:rPrChange>
        </w:rPr>
      </w:pPr>
      <w:ins w:id="476" w:author="Anandu P R" w:date="2021-12-16T17:22:29Z">
        <w:r>
          <w:rPr>
            <w:rFonts w:ascii="Liberation Serif" w:cs="Liberation Serif" w:eastAsia="Liberation Serif" w:hAnsi="Liberation Serif"/>
            <w:color w:val="000080"/>
            <w:sz w:val="30"/>
            <w:szCs w:val="30"/>
            <w:rtl w:val="off"/>
            <w:rPrChange w:id="477" w:author="Anandu P R" w:date="2021-12-16T18:14:16Z">
              <w:rPr>
                <w:rFonts w:ascii="Liberation Serif" w:cs="Liberation Serif" w:eastAsia="Liberation Serif" w:hAnsi="Liberation Serif"/>
                <w:sz w:val="30"/>
                <w:szCs w:val="30"/>
              </w:rPr>
            </w:rPrChange>
          </w:rPr>
          <w:t>Download the Raspberry Pi Imager for your operating system and follow the installation instructions.</w:t>
        </w:r>
      </w:ins>
    </w:p>
    <w:p>
      <w:pPr>
        <w:spacing w:before="100" w:after="100"/>
        <w:rPr>
          <w:rFonts w:ascii="Liberation Serif" w:cs="Liberation Serif" w:eastAsia="Liberation Serif" w:hAnsi="Liberation Serif"/>
          <w:ins w:id="478" w:author="Anandu P R" w:date="2021-12-16T17:22:29Z"/>
          <w:color w:val="000080"/>
          <w:sz w:val="30"/>
          <w:szCs w:val="30"/>
          <w:rPrChange w:id="479" w:author="Anandu P R" w:date="2021-12-16T18:14:16Z">
            <w:rPr>
              <w:rFonts w:ascii="Liberation Serif" w:cs="Liberation Serif" w:eastAsia="Liberation Serif" w:hAnsi="Liberation Serif"/>
              <w:sz w:val="30"/>
              <w:szCs w:val="30"/>
            </w:rPr>
          </w:rPrChange>
        </w:rPr>
      </w:pPr>
      <w:ins w:id="480" w:author="Anandu P R" w:date="2021-12-16T17:22:29Z">
        <w:r>
          <w:rPr>
            <w:rFonts w:ascii="Liberation Serif" w:cs="Liberation Serif" w:eastAsia="Liberation Serif" w:hAnsi="Liberation Serif"/>
            <w:color w:val="000080"/>
            <w:sz w:val="30"/>
            <w:szCs w:val="30"/>
            <w:rtl w:val="off"/>
            <w:rPrChange w:id="481" w:author="Anandu P R" w:date="2021-12-16T18:14:16Z">
              <w:rPr>
                <w:rFonts w:ascii="Liberation Serif" w:cs="Liberation Serif" w:eastAsia="Liberation Serif" w:hAnsi="Liberation Serif"/>
                <w:sz w:val="30"/>
                <w:szCs w:val="30"/>
              </w:rPr>
            </w:rPrChange>
          </w:rPr>
          <w:t>Launch Raspberry Pi Imager</w:t>
        </w:r>
      </w:ins>
    </w:p>
    <w:p>
      <w:pPr>
        <w:rPr>
          <w:rFonts w:ascii="Liberation Serif" w:cs="Liberation Serif" w:eastAsia="Liberation Serif" w:hAnsi="Liberation Serif"/>
          <w:ins w:id="482" w:author="Anandu P R" w:date="2021-12-16T17:22:29Z"/>
          <w:color w:val="000080"/>
          <w:sz w:val="30"/>
          <w:szCs w:val="30"/>
          <w:rPrChange w:id="483" w:author="Anandu P R" w:date="2021-12-16T18:14:16Z">
            <w:rPr>
              <w:rFonts w:ascii="Liberation Serif" w:cs="Liberation Serif" w:eastAsia="Liberation Serif" w:hAnsi="Liberation Serif"/>
              <w:sz w:val="30"/>
              <w:szCs w:val="30"/>
            </w:rPr>
          </w:rPrChange>
        </w:rPr>
      </w:pPr>
      <w:ins w:id="484" w:author="Anandu P R" w:date="2021-12-16T17:22:29Z">
        <w:r>
          <w:rPr>
            <w:rFonts w:ascii="Liberation Serif" w:cs="Liberation Serif" w:eastAsia="Liberation Serif" w:hAnsi="Liberation Serif"/>
            <w:sz w:val="30"/>
            <w:szCs w:val="30"/>
          </w:rPr>
          <w:drawing xmlns:mc="http://schemas.openxmlformats.org/markup-compatibility/2006">
            <wp:inline distT="0" distB="0" distL="0" distR="0">
              <wp:extent cx="5731200" cy="3721100"/>
              <wp:effectExtent l="0" t="0" r="0" b="0"/>
              <wp:docPr id="24" name="image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15.png"/>
                      <pic:cNvPicPr preferRelativeResize="0"/>
                    </pic:nvPicPr>
                    <pic:blipFill>
                      <a:blip r:embed="rId37"/>
                      <a:srcRect/>
                      <a:stretch>
                        <a:fillRect/>
                      </a:stretch>
                    </pic:blipFill>
                    <pic:spPr>
                      <a:xfrm>
                        <a:off x="0" y="0"/>
                        <a:ext cx="5731200" cy="3721100"/>
                      </a:xfrm>
                      <a:prstGeom prst="rect">
                        <a:avLst/>
                      </a:prstGeom>
                    </pic:spPr>
                  </pic:pic>
                </a:graphicData>
              </a:graphic>
            </wp:inline>
          </w:drawing>
        </w:r>
      </w:ins>
    </w:p>
    <w:p>
      <w:pPr>
        <w:rPr>
          <w:rFonts w:ascii="Liberation Serif" w:cs="Liberation Serif" w:eastAsia="Liberation Serif" w:hAnsi="Liberation Serif"/>
          <w:ins w:id="485" w:author="Anandu P R" w:date="2021-12-16T17:22:29Z"/>
          <w:color w:val="000080"/>
          <w:sz w:val="30"/>
          <w:szCs w:val="30"/>
          <w:rPrChange w:id="486" w:author="Anandu P R" w:date="2021-12-16T18:14:16Z">
            <w:rPr>
              <w:rFonts w:ascii="Liberation Serif" w:cs="Liberation Serif" w:eastAsia="Liberation Serif" w:hAnsi="Liberation Serif"/>
              <w:sz w:val="30"/>
              <w:szCs w:val="30"/>
            </w:rPr>
          </w:rPrChange>
        </w:rPr>
      </w:pPr>
    </w:p>
    <w:p>
      <w:pPr>
        <w:rPr>
          <w:rFonts w:ascii="Liberation Serif" w:cs="Liberation Serif" w:eastAsia="Liberation Serif" w:hAnsi="Liberation Serif"/>
          <w:ins w:id="487" w:author="Anandu P R" w:date="2021-12-16T17:22:29Z"/>
          <w:color w:val="000080"/>
          <w:sz w:val="30"/>
          <w:szCs w:val="30"/>
          <w:rPrChange w:id="488" w:author="Anandu P R" w:date="2021-12-16T18:14:16Z">
            <w:rPr>
              <w:rFonts w:ascii="Liberation Serif" w:cs="Liberation Serif" w:eastAsia="Liberation Serif" w:hAnsi="Liberation Serif"/>
              <w:sz w:val="30"/>
              <w:szCs w:val="30"/>
            </w:rPr>
          </w:rPrChange>
        </w:rPr>
      </w:pPr>
    </w:p>
    <w:p>
      <w:pPr>
        <w:rPr>
          <w:rFonts w:ascii="Liberation Serif" w:cs="Liberation Serif" w:eastAsia="Liberation Serif" w:hAnsi="Liberation Serif"/>
          <w:ins w:id="489" w:author="Anandu P R" w:date="2021-12-16T17:22:29Z"/>
          <w:color w:val="000080"/>
          <w:sz w:val="30"/>
          <w:szCs w:val="30"/>
          <w:rPrChange w:id="490" w:author="Anandu P R" w:date="2021-12-16T18:14:16Z">
            <w:rPr>
              <w:rFonts w:ascii="Liberation Serif" w:cs="Liberation Serif" w:eastAsia="Liberation Serif" w:hAnsi="Liberation Serif"/>
              <w:sz w:val="30"/>
              <w:szCs w:val="30"/>
            </w:rPr>
          </w:rPrChange>
        </w:rPr>
      </w:pPr>
    </w:p>
    <w:p>
      <w:pPr>
        <w:rPr>
          <w:rFonts w:ascii="Liberation Serif" w:cs="Liberation Serif" w:eastAsia="Liberation Serif" w:hAnsi="Liberation Serif"/>
          <w:ins w:id="491" w:author="Anandu P R" w:date="2021-12-16T17:22:29Z"/>
          <w:color w:val="000080"/>
          <w:sz w:val="30"/>
          <w:szCs w:val="30"/>
          <w:rPrChange w:id="492" w:author="Anandu P R" w:date="2021-12-16T18:14:16Z">
            <w:rPr>
              <w:rFonts w:ascii="Liberation Serif" w:cs="Liberation Serif" w:eastAsia="Liberation Serif" w:hAnsi="Liberation Serif"/>
              <w:sz w:val="30"/>
              <w:szCs w:val="30"/>
            </w:rPr>
          </w:rPrChange>
        </w:rPr>
      </w:pPr>
    </w:p>
    <w:p>
      <w:pPr>
        <w:rPr>
          <w:rFonts w:ascii="Liberation Serif" w:cs="Liberation Serif" w:eastAsia="Liberation Serif" w:hAnsi="Liberation Serif"/>
          <w:ins w:id="493" w:author="Anandu P R" w:date="2021-12-16T17:22:29Z"/>
          <w:color w:val="000080"/>
          <w:sz w:val="30"/>
          <w:szCs w:val="30"/>
          <w:rPrChange w:id="494" w:author="Anandu P R" w:date="2021-12-16T18:14:16Z">
            <w:rPr>
              <w:rFonts w:ascii="Liberation Serif" w:cs="Liberation Serif" w:eastAsia="Liberation Serif" w:hAnsi="Liberation Serif"/>
              <w:sz w:val="30"/>
              <w:szCs w:val="30"/>
            </w:rPr>
          </w:rPrChange>
        </w:rPr>
      </w:pPr>
    </w:p>
    <w:p>
      <w:pPr>
        <w:spacing w:before="100" w:after="100"/>
        <w:rPr>
          <w:rFonts w:ascii="Liberation Serif" w:cs="Liberation Serif" w:eastAsia="Liberation Serif" w:hAnsi="Liberation Serif"/>
          <w:ins w:id="495" w:author="Anandu P R" w:date="2021-12-16T17:22:29Z"/>
          <w:color w:val="000080"/>
          <w:sz w:val="30"/>
          <w:szCs w:val="30"/>
          <w:rPrChange w:id="496" w:author="Anandu P R" w:date="2021-12-16T18:14:16Z">
            <w:rPr>
              <w:rFonts w:ascii="Liberation Serif" w:cs="Liberation Serif" w:eastAsia="Liberation Serif" w:hAnsi="Liberation Serif"/>
              <w:sz w:val="30"/>
              <w:szCs w:val="30"/>
            </w:rPr>
          </w:rPrChange>
        </w:rPr>
      </w:pPr>
      <w:ins w:id="497" w:author="Anandu P R" w:date="2021-12-16T17:22:29Z">
        <w:r>
          <w:rPr>
            <w:rFonts w:ascii="Liberation Serif" w:cs="Liberation Serif" w:eastAsia="Liberation Serif" w:hAnsi="Liberation Serif"/>
            <w:color w:val="000080"/>
            <w:sz w:val="30"/>
            <w:szCs w:val="30"/>
            <w:rtl w:val="off"/>
            <w:rPrChange w:id="498" w:author="Anandu P R" w:date="2021-12-16T18:14:16Z">
              <w:rPr>
                <w:rFonts w:ascii="Liberation Serif" w:cs="Liberation Serif" w:eastAsia="Liberation Serif" w:hAnsi="Liberation Serif"/>
                <w:sz w:val="30"/>
                <w:szCs w:val="30"/>
              </w:rPr>
            </w:rPrChange>
          </w:rPr>
          <w:t xml:space="preserve">There are 3 versions of Raspberry Pi OS available. We will briefly touch on each one but we will be using </w:t>
        </w:r>
      </w:ins>
      <w:ins w:id="499" w:author="Anandu P R" w:date="2021-12-16T17:22:29Z">
        <w:r>
          <w:rPr>
            <w:rFonts w:ascii="Liberation Serif" w:cs="Liberation Serif" w:eastAsia="Liberation Serif" w:hAnsi="Liberation Serif"/>
            <w:color w:val="000080"/>
            <w:sz w:val="30"/>
            <w:szCs w:val="30"/>
            <w:rtl w:val="off"/>
            <w:rPrChange w:id="500" w:author="Anandu P R" w:date="2021-12-16T18:14:16Z">
              <w:rPr>
                <w:rFonts w:ascii="Liberation Serif" w:cs="Liberation Serif" w:eastAsia="Liberation Serif" w:hAnsi="Liberation Serif"/>
                <w:sz w:val="30"/>
                <w:szCs w:val="30"/>
              </w:rPr>
            </w:rPrChange>
          </w:rPr>
          <w:t xml:space="preserve">Raspberry Pi OS (32-bit) </w:t>
        </w:r>
      </w:ins>
      <w:ins w:id="501" w:author="Anandu P R" w:date="2021-12-16T17:22:29Z">
        <w:r>
          <w:rPr>
            <w:rFonts w:ascii="Liberation Serif" w:cs="Liberation Serif" w:eastAsia="Liberation Serif" w:hAnsi="Liberation Serif"/>
            <w:color w:val="000080"/>
            <w:sz w:val="30"/>
            <w:szCs w:val="30"/>
            <w:rtl w:val="off"/>
            <w:rPrChange w:id="502" w:author="Anandu P R" w:date="2021-12-16T18:14:16Z">
              <w:rPr>
                <w:rFonts w:ascii="Liberation Serif" w:cs="Liberation Serif" w:eastAsia="Liberation Serif" w:hAnsi="Liberation Serif"/>
                <w:sz w:val="30"/>
                <w:szCs w:val="30"/>
              </w:rPr>
            </w:rPrChange>
          </w:rPr>
          <w:t>for this guide.</w:t>
        </w:r>
      </w:ins>
    </w:p>
    <w:p>
      <w:pPr>
        <w:rPr>
          <w:rFonts w:ascii="Liberation Serif" w:cs="Liberation Serif" w:eastAsia="Liberation Serif" w:hAnsi="Liberation Serif"/>
          <w:ins w:id="503" w:author="Anandu P R" w:date="2021-12-16T17:22:29Z"/>
          <w:color w:val="000080"/>
          <w:sz w:val="30"/>
          <w:szCs w:val="30"/>
          <w:rPrChange w:id="504" w:author="Anandu P R" w:date="2021-12-16T18:14:16Z">
            <w:rPr>
              <w:rFonts w:ascii="Liberation Serif" w:cs="Liberation Serif" w:eastAsia="Liberation Serif" w:hAnsi="Liberation Serif"/>
              <w:sz w:val="30"/>
              <w:szCs w:val="30"/>
            </w:rPr>
          </w:rPrChange>
        </w:rPr>
      </w:pPr>
      <w:ins w:id="505" w:author="Anandu P R" w:date="2021-12-16T17:22:29Z">
        <w:r>
          <w:rPr>
            <w:rFonts w:ascii="Liberation Serif" w:cs="Liberation Serif" w:eastAsia="Liberation Serif" w:hAnsi="Liberation Serif"/>
            <w:sz w:val="30"/>
            <w:szCs w:val="30"/>
          </w:rPr>
          <w:drawing xmlns:mc="http://schemas.openxmlformats.org/markup-compatibility/2006">
            <wp:inline distT="0" distB="0" distL="0" distR="0">
              <wp:extent cx="5731200" cy="3733800"/>
              <wp:effectExtent l="0" t="0" r="0" b="0"/>
              <wp:docPr id="25"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5.png"/>
                      <pic:cNvPicPr preferRelativeResize="0"/>
                    </pic:nvPicPr>
                    <pic:blipFill>
                      <a:blip r:embed="rId38"/>
                      <a:srcRect/>
                      <a:stretch>
                        <a:fillRect/>
                      </a:stretch>
                    </pic:blipFill>
                    <pic:spPr>
                      <a:xfrm>
                        <a:off x="0" y="0"/>
                        <a:ext cx="5731200" cy="3733800"/>
                      </a:xfrm>
                      <a:prstGeom prst="rect">
                        <a:avLst/>
                      </a:prstGeom>
                    </pic:spPr>
                  </pic:pic>
                </a:graphicData>
              </a:graphic>
            </wp:inline>
          </w:drawing>
        </w:r>
      </w:ins>
    </w:p>
    <w:p>
      <w:pPr>
        <w:rPr>
          <w:rFonts w:ascii="Liberation Serif" w:cs="Liberation Serif" w:eastAsia="Liberation Serif" w:hAnsi="Liberation Serif"/>
          <w:ins w:id="506" w:author="Anandu P R" w:date="2021-12-16T17:22:29Z"/>
          <w:color w:val="000080"/>
          <w:sz w:val="30"/>
          <w:szCs w:val="30"/>
          <w:rPrChange w:id="507" w:author="Anandu P R" w:date="2021-12-16T18:14:16Z">
            <w:rPr>
              <w:rFonts w:ascii="Liberation Serif" w:cs="Liberation Serif" w:eastAsia="Liberation Serif" w:hAnsi="Liberation Serif"/>
              <w:sz w:val="30"/>
              <w:szCs w:val="30"/>
            </w:rPr>
          </w:rPrChange>
        </w:rPr>
      </w:pPr>
    </w:p>
    <w:p>
      <w:pPr>
        <w:spacing w:before="100" w:after="100"/>
        <w:rPr>
          <w:rFonts w:ascii="Liberation Serif" w:cs="Liberation Serif" w:eastAsia="Liberation Serif" w:hAnsi="Liberation Serif"/>
          <w:ins w:id="508" w:author="Anandu P R" w:date="2021-12-16T17:22:29Z"/>
          <w:color w:val="000080"/>
          <w:sz w:val="30"/>
          <w:szCs w:val="30"/>
          <w:rPrChange w:id="509" w:author="Anandu P R" w:date="2021-12-16T18:14:16Z">
            <w:rPr>
              <w:rFonts w:ascii="Liberation Serif" w:cs="Liberation Serif" w:eastAsia="Liberation Serif" w:hAnsi="Liberation Serif"/>
              <w:sz w:val="30"/>
              <w:szCs w:val="30"/>
            </w:rPr>
          </w:rPrChange>
        </w:rPr>
      </w:pPr>
      <w:ins w:id="510" w:author="Anandu P R" w:date="2021-12-16T17:22:29Z">
        <w:r>
          <w:rPr>
            <w:rFonts w:ascii="Liberation Serif" w:cs="Liberation Serif" w:eastAsia="Liberation Serif" w:hAnsi="Liberation Serif"/>
            <w:color w:val="000080"/>
            <w:sz w:val="30"/>
            <w:szCs w:val="30"/>
            <w:rtl w:val="off"/>
            <w:rPrChange w:id="511" w:author="Anandu P R" w:date="2021-12-16T18:14:16Z">
              <w:rPr>
                <w:rFonts w:ascii="Liberation Serif" w:cs="Liberation Serif" w:eastAsia="Liberation Serif" w:hAnsi="Liberation Serif"/>
                <w:sz w:val="30"/>
                <w:szCs w:val="30"/>
              </w:rPr>
            </w:rPrChange>
          </w:rPr>
          <w:t>Raspberry Pi OS (32-bit) Lite: This version provides the bare essentials to get you up and running. There is no Graphical User Interface (GUI) with this image and the size is around 0.4 GB.</w:t>
        </w:r>
      </w:ins>
    </w:p>
    <w:p>
      <w:pPr>
        <w:spacing w:before="100" w:after="100"/>
        <w:rPr>
          <w:rFonts w:ascii="Liberation Serif" w:cs="Liberation Serif" w:eastAsia="Liberation Serif" w:hAnsi="Liberation Serif"/>
          <w:ins w:id="512" w:author="Anandu P R" w:date="2021-12-16T17:22:29Z"/>
          <w:color w:val="000080"/>
          <w:sz w:val="30"/>
          <w:szCs w:val="30"/>
          <w:rPrChange w:id="513" w:author="Anandu P R" w:date="2021-12-16T18:14:16Z">
            <w:rPr>
              <w:rFonts w:ascii="Liberation Serif" w:cs="Liberation Serif" w:eastAsia="Liberation Serif" w:hAnsi="Liberation Serif"/>
              <w:sz w:val="30"/>
              <w:szCs w:val="30"/>
            </w:rPr>
          </w:rPrChange>
        </w:rPr>
      </w:pPr>
      <w:ins w:id="514" w:author="Anandu P R" w:date="2021-12-16T17:22:29Z">
        <w:r>
          <w:rPr>
            <w:rFonts w:ascii="Liberation Serif" w:cs="Liberation Serif" w:eastAsia="Liberation Serif" w:hAnsi="Liberation Serif"/>
            <w:color w:val="000080"/>
            <w:sz w:val="30"/>
            <w:szCs w:val="30"/>
            <w:rtl w:val="off"/>
            <w:rPrChange w:id="515" w:author="Anandu P R" w:date="2021-12-16T18:14:16Z">
              <w:rPr>
                <w:rFonts w:ascii="Liberation Serif" w:cs="Liberation Serif" w:eastAsia="Liberation Serif" w:hAnsi="Liberation Serif"/>
                <w:sz w:val="30"/>
                <w:szCs w:val="30"/>
              </w:rPr>
            </w:rPrChange>
          </w:rPr>
          <w:t>Raspberry Pi OS (32-bit): This version includes a GUI and has basic software installed. The size of this image is around 1.1 GB.</w:t>
        </w:r>
      </w:ins>
    </w:p>
    <w:p>
      <w:pPr>
        <w:spacing w:before="100" w:after="100"/>
        <w:rPr>
          <w:rFonts w:ascii="Liberation Serif" w:cs="Liberation Serif" w:eastAsia="Liberation Serif" w:hAnsi="Liberation Serif"/>
          <w:ins w:id="516" w:author="Anandu P R" w:date="2021-12-16T17:22:29Z"/>
          <w:color w:val="000080"/>
          <w:sz w:val="30"/>
          <w:szCs w:val="30"/>
          <w:rPrChange w:id="517" w:author="Anandu P R" w:date="2021-12-16T18:14:16Z">
            <w:rPr>
              <w:rFonts w:ascii="Liberation Serif" w:cs="Liberation Serif" w:eastAsia="Liberation Serif" w:hAnsi="Liberation Serif"/>
              <w:sz w:val="30"/>
              <w:szCs w:val="30"/>
            </w:rPr>
          </w:rPrChange>
        </w:rPr>
      </w:pPr>
      <w:ins w:id="518" w:author="Anandu P R" w:date="2021-12-16T17:22:29Z">
        <w:r>
          <w:rPr>
            <w:rFonts w:ascii="Liberation Serif" w:cs="Liberation Serif" w:eastAsia="Liberation Serif" w:hAnsi="Liberation Serif"/>
            <w:color w:val="000080"/>
            <w:sz w:val="30"/>
            <w:szCs w:val="30"/>
            <w:rtl w:val="off"/>
            <w:rPrChange w:id="519" w:author="Anandu P R" w:date="2021-12-16T18:14:16Z">
              <w:rPr>
                <w:rFonts w:ascii="Liberation Serif" w:cs="Liberation Serif" w:eastAsia="Liberation Serif" w:hAnsi="Liberation Serif"/>
                <w:sz w:val="30"/>
                <w:szCs w:val="30"/>
              </w:rPr>
            </w:rPrChange>
          </w:rPr>
          <w:t>Raspberry Pi OS Full (32-bit): This version includes a GUI and more software installed than the non-full version. The size of this image is around 2.5 GB</w:t>
        </w:r>
      </w:ins>
    </w:p>
    <w:p>
      <w:pPr>
        <w:spacing w:before="100" w:after="100"/>
        <w:rPr>
          <w:rFonts w:ascii="Liberation Serif" w:cs="Liberation Serif" w:eastAsia="Liberation Serif" w:hAnsi="Liberation Serif"/>
          <w:ins w:id="520" w:author="Anandu P R" w:date="2021-12-16T17:22:29Z"/>
          <w:color w:val="000080"/>
          <w:sz w:val="30"/>
          <w:szCs w:val="30"/>
          <w:rPrChange w:id="521" w:author="Anandu P R" w:date="2021-12-16T18:14:16Z">
            <w:rPr>
              <w:rFonts w:ascii="Liberation Serif" w:cs="Liberation Serif" w:eastAsia="Liberation Serif" w:hAnsi="Liberation Serif"/>
              <w:sz w:val="30"/>
              <w:szCs w:val="30"/>
            </w:rPr>
          </w:rPrChange>
        </w:rPr>
      </w:pPr>
      <w:ins w:id="522" w:author="Anandu P R" w:date="2021-12-16T17:22:29Z">
        <w:r>
          <w:rPr>
            <w:rFonts w:ascii="Liberation Serif" w:cs="Liberation Serif" w:eastAsia="Liberation Serif" w:hAnsi="Liberation Serif"/>
            <w:color w:val="000080"/>
            <w:sz w:val="30"/>
            <w:szCs w:val="30"/>
            <w:rtl w:val="off"/>
            <w:rPrChange w:id="523" w:author="Anandu P R" w:date="2021-12-16T18:14:16Z">
              <w:rPr>
                <w:rFonts w:ascii="Liberation Serif" w:cs="Liberation Serif" w:eastAsia="Liberation Serif" w:hAnsi="Liberation Serif"/>
                <w:sz w:val="30"/>
                <w:szCs w:val="30"/>
              </w:rPr>
            </w:rPrChange>
          </w:rPr>
          <w:t>Select Raspberry Pi OS (32-bit)</w:t>
        </w:r>
      </w:ins>
    </w:p>
    <w:p>
      <w:pPr>
        <w:spacing w:before="40"/>
        <w:rPr>
          <w:rFonts w:ascii="Liberation Serif" w:cs="Liberation Serif" w:eastAsia="Liberation Serif" w:hAnsi="Liberation Serif"/>
          <w:ins w:id="524" w:author="Anandu P R" w:date="2021-12-16T17:22:29Z"/>
          <w:color w:val="000080"/>
          <w:sz w:val="30"/>
          <w:szCs w:val="30"/>
          <w:rPrChange w:id="525" w:author="Anandu P R" w:date="2021-12-16T18:14:16Z">
            <w:rPr>
              <w:rFonts w:ascii="Liberation Serif" w:cs="Liberation Serif" w:eastAsia="Liberation Serif" w:hAnsi="Liberation Serif"/>
              <w:sz w:val="30"/>
              <w:szCs w:val="30"/>
            </w:rPr>
          </w:rPrChange>
        </w:rPr>
      </w:pPr>
      <w:ins w:id="526" w:author="Anandu P R" w:date="2021-12-16T17:22:29Z">
        <w:r>
          <w:rPr>
            <w:rFonts w:ascii="Liberation Serif" w:cs="Liberation Serif" w:eastAsia="Liberation Serif" w:hAnsi="Liberation Serif"/>
            <w:color w:val="000080"/>
            <w:sz w:val="30"/>
            <w:szCs w:val="30"/>
            <w:rtl w:val="off"/>
            <w:rPrChange w:id="527" w:author="Anandu P R" w:date="2021-12-16T18:14:16Z">
              <w:rPr>
                <w:rFonts w:ascii="Liberation Serif" w:cs="Liberation Serif" w:eastAsia="Liberation Serif" w:hAnsi="Liberation Serif"/>
                <w:sz w:val="30"/>
                <w:szCs w:val="30"/>
              </w:rPr>
            </w:rPrChange>
          </w:rPr>
          <w:t>Step 3: Choose SD Card</w:t>
        </w:r>
      </w:ins>
    </w:p>
    <w:p>
      <w:pPr>
        <w:spacing w:before="100" w:after="100"/>
        <w:rPr>
          <w:rFonts w:ascii="Liberation Serif" w:cs="Liberation Serif" w:eastAsia="Liberation Serif" w:hAnsi="Liberation Serif"/>
          <w:ins w:id="528" w:author="Anandu P R" w:date="2021-12-16T17:22:29Z"/>
          <w:color w:val="000080"/>
          <w:sz w:val="30"/>
          <w:szCs w:val="30"/>
          <w:rPrChange w:id="529" w:author="Anandu P R" w:date="2021-12-16T18:14:16Z">
            <w:rPr>
              <w:rFonts w:ascii="Liberation Serif" w:cs="Liberation Serif" w:eastAsia="Liberation Serif" w:hAnsi="Liberation Serif"/>
              <w:sz w:val="30"/>
              <w:szCs w:val="30"/>
            </w:rPr>
          </w:rPrChange>
        </w:rPr>
      </w:pPr>
      <w:ins w:id="530" w:author="Anandu P R" w:date="2021-12-16T17:22:29Z">
        <w:r>
          <w:rPr>
            <w:rFonts w:ascii="Liberation Serif" w:cs="Liberation Serif" w:eastAsia="Liberation Serif" w:hAnsi="Liberation Serif"/>
            <w:color w:val="000080"/>
            <w:sz w:val="30"/>
            <w:szCs w:val="30"/>
            <w:rtl w:val="off"/>
            <w:rPrChange w:id="531" w:author="Anandu P R" w:date="2021-12-16T18:14:16Z">
              <w:rPr>
                <w:rFonts w:ascii="Liberation Serif" w:cs="Liberation Serif" w:eastAsia="Liberation Serif" w:hAnsi="Liberation Serif"/>
                <w:sz w:val="30"/>
                <w:szCs w:val="30"/>
              </w:rPr>
            </w:rPrChange>
          </w:rPr>
          <w:t>You’ll now need your SD card connected to your computer to copy over the OS you chose.</w:t>
        </w:r>
      </w:ins>
    </w:p>
    <w:p>
      <w:pPr>
        <w:spacing w:before="100" w:after="100"/>
        <w:rPr>
          <w:rFonts w:ascii="Liberation Serif" w:cs="Liberation Serif" w:eastAsia="Liberation Serif" w:hAnsi="Liberation Serif"/>
          <w:ins w:id="532" w:author="Anandu P R" w:date="2021-12-16T17:22:29Z"/>
          <w:color w:val="000080"/>
          <w:sz w:val="30"/>
          <w:szCs w:val="30"/>
          <w:rPrChange w:id="533" w:author="Anandu P R" w:date="2021-12-16T18:14:16Z">
            <w:rPr>
              <w:rFonts w:ascii="Liberation Serif" w:cs="Liberation Serif" w:eastAsia="Liberation Serif" w:hAnsi="Liberation Serif"/>
              <w:sz w:val="30"/>
              <w:szCs w:val="30"/>
            </w:rPr>
          </w:rPrChange>
        </w:rPr>
      </w:pPr>
      <w:ins w:id="534" w:author="Anandu P R" w:date="2021-12-16T17:22:29Z">
        <w:r>
          <w:rPr>
            <w:rFonts w:ascii="Liberation Serif" w:cs="Liberation Serif" w:eastAsia="Liberation Serif" w:hAnsi="Liberation Serif"/>
            <w:color w:val="000080"/>
            <w:sz w:val="30"/>
            <w:szCs w:val="30"/>
            <w:rtl w:val="off"/>
            <w:rPrChange w:id="535" w:author="Anandu P R" w:date="2021-12-16T18:14:16Z">
              <w:rPr>
                <w:rFonts w:ascii="Liberation Serif" w:cs="Liberation Serif" w:eastAsia="Liberation Serif" w:hAnsi="Liberation Serif"/>
                <w:sz w:val="30"/>
                <w:szCs w:val="30"/>
              </w:rPr>
            </w:rPrChange>
          </w:rPr>
          <w:t>Select CHOOSE SD CARD and select the SD card you have connected to your computer.</w:t>
        </w:r>
      </w:ins>
    </w:p>
    <w:p>
      <w:pPr>
        <w:rPr>
          <w:rFonts w:ascii="Liberation Serif" w:cs="Liberation Serif" w:eastAsia="Liberation Serif" w:hAnsi="Liberation Serif"/>
          <w:ins w:id="536" w:author="Anandu P R" w:date="2021-12-16T17:22:29Z"/>
          <w:color w:val="000080"/>
          <w:sz w:val="30"/>
          <w:szCs w:val="30"/>
          <w:rPrChange w:id="537" w:author="Anandu P R" w:date="2021-12-16T18:14:16Z">
            <w:rPr>
              <w:rFonts w:ascii="Liberation Serif" w:cs="Liberation Serif" w:eastAsia="Liberation Serif" w:hAnsi="Liberation Serif"/>
              <w:sz w:val="30"/>
              <w:szCs w:val="30"/>
            </w:rPr>
          </w:rPrChange>
        </w:rPr>
      </w:pPr>
      <w:ins w:id="538" w:author="Anandu P R" w:date="2021-12-16T17:22:29Z">
        <w:r>
          <w:rPr>
            <w:rFonts w:ascii="Liberation Serif" w:cs="Liberation Serif" w:eastAsia="Liberation Serif" w:hAnsi="Liberation Serif"/>
            <w:sz w:val="30"/>
            <w:szCs w:val="30"/>
          </w:rPr>
          <w:drawing xmlns:mc="http://schemas.openxmlformats.org/markup-compatibility/2006">
            <wp:inline distT="0" distB="0" distL="0" distR="0">
              <wp:extent cx="5731200" cy="3733800"/>
              <wp:effectExtent l="0" t="0" r="0" b="0"/>
              <wp:docPr id="26" name="image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39"/>
                      <a:srcRect/>
                      <a:stretch>
                        <a:fillRect/>
                      </a:stretch>
                    </pic:blipFill>
                    <pic:spPr>
                      <a:xfrm>
                        <a:off x="0" y="0"/>
                        <a:ext cx="5731200" cy="3733800"/>
                      </a:xfrm>
                      <a:prstGeom prst="rect">
                        <a:avLst/>
                      </a:prstGeom>
                    </pic:spPr>
                  </pic:pic>
                </a:graphicData>
              </a:graphic>
            </wp:inline>
          </w:drawing>
        </w:r>
      </w:ins>
    </w:p>
    <w:p>
      <w:pPr>
        <w:rPr>
          <w:rFonts w:ascii="Liberation Serif" w:cs="Liberation Serif" w:eastAsia="Liberation Serif" w:hAnsi="Liberation Serif"/>
          <w:ins w:id="539" w:author="Anandu P R" w:date="2021-12-16T17:22:29Z"/>
          <w:color w:val="000080"/>
          <w:sz w:val="30"/>
          <w:szCs w:val="30"/>
          <w:rPrChange w:id="540" w:author="Anandu P R" w:date="2021-12-16T18:14:16Z">
            <w:rPr>
              <w:rFonts w:ascii="Liberation Serif" w:cs="Liberation Serif" w:eastAsia="Liberation Serif" w:hAnsi="Liberation Serif"/>
              <w:sz w:val="30"/>
              <w:szCs w:val="30"/>
            </w:rPr>
          </w:rPrChange>
        </w:rPr>
      </w:pPr>
    </w:p>
    <w:p>
      <w:pPr>
        <w:spacing w:after="160"/>
        <w:rPr>
          <w:rFonts w:ascii="Liberation Serif" w:cs="Liberation Serif" w:eastAsia="Liberation Serif" w:hAnsi="Liberation Serif"/>
          <w:ins w:id="541" w:author="Anandu P R" w:date="2021-12-16T17:22:29Z"/>
          <w:color w:val="000080"/>
          <w:sz w:val="30"/>
          <w:szCs w:val="30"/>
          <w:rPrChange w:id="542" w:author="Anandu P R" w:date="2021-12-16T18:14:16Z">
            <w:rPr>
              <w:rFonts w:ascii="Liberation Serif" w:cs="Liberation Serif" w:eastAsia="Liberation Serif" w:hAnsi="Liberation Serif"/>
              <w:sz w:val="30"/>
              <w:szCs w:val="30"/>
            </w:rPr>
          </w:rPrChange>
        </w:rPr>
      </w:pPr>
      <w:ins w:id="543" w:author="Anandu P R" w:date="2021-12-16T17:22:29Z">
        <w:r>
          <w:rPr>
            <w:rFonts w:ascii="Liberation Serif" w:cs="Liberation Serif" w:eastAsia="Liberation Serif" w:hAnsi="Liberation Serif"/>
            <w:color w:val="000080"/>
            <w:sz w:val="30"/>
            <w:szCs w:val="30"/>
            <w:rtl w:val="off"/>
            <w:rPrChange w:id="544" w:author="Anandu P R" w:date="2021-12-16T18:14:16Z">
              <w:rPr>
                <w:rFonts w:ascii="Liberation Serif" w:cs="Liberation Serif" w:eastAsia="Liberation Serif" w:hAnsi="Liberation Serif"/>
                <w:sz w:val="30"/>
                <w:szCs w:val="30"/>
              </w:rPr>
            </w:rPrChange>
          </w:rPr>
          <w:t>Select SD Card</w:t>
        </w:r>
      </w:ins>
    </w:p>
    <w:p>
      <w:pPr>
        <w:spacing w:before="100" w:after="100"/>
        <w:rPr>
          <w:rFonts w:ascii="Liberation Serif" w:cs="Liberation Serif" w:eastAsia="Liberation Serif" w:hAnsi="Liberation Serif"/>
          <w:ins w:id="545" w:author="Anandu P R" w:date="2021-12-16T17:22:29Z"/>
          <w:color w:val="000080"/>
          <w:sz w:val="30"/>
          <w:szCs w:val="30"/>
          <w:rPrChange w:id="546" w:author="Anandu P R" w:date="2021-12-16T18:14:16Z">
            <w:rPr>
              <w:rFonts w:ascii="Liberation Serif" w:cs="Liberation Serif" w:eastAsia="Liberation Serif" w:hAnsi="Liberation Serif"/>
              <w:sz w:val="30"/>
              <w:szCs w:val="30"/>
            </w:rPr>
          </w:rPrChange>
        </w:rPr>
      </w:pPr>
      <w:ins w:id="547" w:author="Anandu P R" w:date="2021-12-16T17:22:29Z">
        <w:r>
          <w:rPr>
            <w:rFonts w:ascii="Liberation Serif" w:cs="Liberation Serif" w:eastAsia="Liberation Serif" w:hAnsi="Liberation Serif"/>
            <w:color w:val="000080"/>
            <w:sz w:val="30"/>
            <w:szCs w:val="30"/>
            <w:rtl w:val="off"/>
            <w:rPrChange w:id="548" w:author="Anandu P R" w:date="2021-12-16T18:14:16Z">
              <w:rPr>
                <w:rFonts w:ascii="Liberation Serif" w:cs="Liberation Serif" w:eastAsia="Liberation Serif" w:hAnsi="Liberation Serif"/>
                <w:sz w:val="30"/>
                <w:szCs w:val="30"/>
              </w:rPr>
            </w:rPrChange>
          </w:rPr>
          <w:t>You’re now ready to begin writing the OS to your SD card.</w:t>
        </w:r>
      </w:ins>
    </w:p>
    <w:p>
      <w:pPr>
        <w:rPr>
          <w:rFonts w:ascii="Liberation Serif" w:cs="Liberation Serif" w:eastAsia="Liberation Serif" w:hAnsi="Liberation Serif"/>
          <w:ins w:id="549" w:author="Anandu P R" w:date="2021-12-16T17:22:29Z"/>
          <w:color w:val="000080"/>
          <w:sz w:val="30"/>
          <w:szCs w:val="30"/>
          <w:rPrChange w:id="550" w:author="Anandu P R" w:date="2021-12-16T18:14:16Z">
            <w:rPr>
              <w:rFonts w:ascii="Liberation Serif" w:cs="Liberation Serif" w:eastAsia="Liberation Serif" w:hAnsi="Liberation Serif"/>
              <w:sz w:val="30"/>
              <w:szCs w:val="30"/>
            </w:rPr>
          </w:rPrChange>
        </w:rPr>
      </w:pPr>
      <w:ins w:id="551" w:author="Anandu P R" w:date="2021-12-16T17:22:29Z">
        <w:r>
          <w:rPr>
            <w:rFonts w:ascii="Liberation Serif" w:cs="Liberation Serif" w:eastAsia="Liberation Serif" w:hAnsi="Liberation Serif"/>
            <w:sz w:val="30"/>
            <w:szCs w:val="30"/>
          </w:rPr>
          <w:drawing xmlns:mc="http://schemas.openxmlformats.org/markup-compatibility/2006">
            <wp:inline distT="0" distB="0" distL="0" distR="0">
              <wp:extent cx="5731200" cy="3721100"/>
              <wp:effectExtent l="0" t="0" r="0" b="0"/>
              <wp:docPr id="27" name="image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16.png"/>
                      <pic:cNvPicPr preferRelativeResize="0"/>
                    </pic:nvPicPr>
                    <pic:blipFill>
                      <a:blip r:embed="rId40"/>
                      <a:srcRect/>
                      <a:stretch>
                        <a:fillRect/>
                      </a:stretch>
                    </pic:blipFill>
                    <pic:spPr>
                      <a:xfrm>
                        <a:off x="0" y="0"/>
                        <a:ext cx="5731200" cy="3721100"/>
                      </a:xfrm>
                      <a:prstGeom prst="rect">
                        <a:avLst/>
                      </a:prstGeom>
                    </pic:spPr>
                  </pic:pic>
                </a:graphicData>
              </a:graphic>
            </wp:inline>
          </w:drawing>
        </w:r>
      </w:ins>
    </w:p>
    <w:p>
      <w:pPr>
        <w:spacing w:before="180" w:after="180"/>
        <w:rPr>
          <w:rFonts w:ascii="Liberation Serif" w:cs="Liberation Serif" w:eastAsia="Liberation Serif" w:hAnsi="Liberation Serif"/>
          <w:ins w:id="552" w:author="Anandu P R" w:date="2021-12-16T17:22:29Z"/>
          <w:color w:val="000080"/>
          <w:sz w:val="30"/>
          <w:szCs w:val="30"/>
          <w:rPrChange w:id="553" w:author="Anandu P R" w:date="2021-12-16T18:14:16Z">
            <w:rPr>
              <w:rFonts w:ascii="Liberation Serif" w:cs="Liberation Serif" w:eastAsia="Liberation Serif" w:hAnsi="Liberation Serif"/>
              <w:sz w:val="30"/>
              <w:szCs w:val="30"/>
            </w:rPr>
          </w:rPrChange>
        </w:rPr>
      </w:pPr>
      <w:ins w:id="554" w:author="Anandu P R" w:date="2021-12-16T17:22:29Z">
        <w:r>
          <w:rPr>
            <w:rFonts w:ascii="Liberation Serif" w:cs="Liberation Serif" w:eastAsia="Liberation Serif" w:hAnsi="Liberation Serif"/>
            <w:color w:val="000080"/>
            <w:sz w:val="30"/>
            <w:szCs w:val="30"/>
            <w:rtl w:val="off"/>
            <w:rPrChange w:id="555" w:author="Anandu P R" w:date="2021-12-16T18:14:16Z">
              <w:rPr>
                <w:rFonts w:ascii="Liberation Serif" w:cs="Liberation Serif" w:eastAsia="Liberation Serif" w:hAnsi="Liberation Serif"/>
                <w:sz w:val="30"/>
                <w:szCs w:val="30"/>
              </w:rPr>
            </w:rPrChange>
          </w:rPr>
          <w:t>OS and SD Card selected</w:t>
        </w:r>
      </w:ins>
    </w:p>
    <w:p>
      <w:pPr>
        <w:spacing w:before="100" w:after="100"/>
        <w:rPr>
          <w:rFonts w:ascii="Liberation Serif" w:cs="Liberation Serif" w:eastAsia="Liberation Serif" w:hAnsi="Liberation Serif"/>
          <w:ins w:id="556" w:author="Anandu P R" w:date="2021-12-16T17:22:29Z"/>
          <w:color w:val="000080"/>
          <w:sz w:val="30"/>
          <w:szCs w:val="30"/>
          <w:rPrChange w:id="557" w:author="Anandu P R" w:date="2021-12-16T18:14:16Z">
            <w:rPr>
              <w:rFonts w:ascii="Liberation Serif" w:cs="Liberation Serif" w:eastAsia="Liberation Serif" w:hAnsi="Liberation Serif"/>
              <w:sz w:val="30"/>
              <w:szCs w:val="30"/>
            </w:rPr>
          </w:rPrChange>
        </w:rPr>
      </w:pPr>
      <w:ins w:id="558" w:author="Anandu P R" w:date="2021-12-16T17:22:29Z">
        <w:r>
          <w:rPr>
            <w:rFonts w:ascii="Liberation Serif" w:cs="Liberation Serif" w:eastAsia="Liberation Serif" w:hAnsi="Liberation Serif"/>
            <w:color w:val="000080"/>
            <w:sz w:val="30"/>
            <w:szCs w:val="30"/>
            <w:rtl w:val="off"/>
            <w:rPrChange w:id="559" w:author="Anandu P R" w:date="2021-12-16T18:14:16Z">
              <w:rPr>
                <w:rFonts w:ascii="Liberation Serif" w:cs="Liberation Serif" w:eastAsia="Liberation Serif" w:hAnsi="Liberation Serif"/>
                <w:sz w:val="30"/>
                <w:szCs w:val="30"/>
              </w:rPr>
            </w:rPrChange>
          </w:rPr>
          <w:t>Step 4: Write to SD Card</w:t>
        </w:r>
      </w:ins>
    </w:p>
    <w:p>
      <w:pPr>
        <w:spacing w:before="100" w:after="100"/>
        <w:rPr>
          <w:rFonts w:ascii="Liberation Serif" w:cs="Liberation Serif" w:eastAsia="Liberation Serif" w:hAnsi="Liberation Serif"/>
          <w:ins w:id="560" w:author="Anandu P R" w:date="2021-12-16T17:22:29Z"/>
          <w:color w:val="000080"/>
          <w:sz w:val="30"/>
          <w:szCs w:val="30"/>
          <w:rPrChange w:id="561" w:author="Anandu P R" w:date="2021-12-16T18:14:16Z">
            <w:rPr>
              <w:rFonts w:ascii="Liberation Serif" w:cs="Liberation Serif" w:eastAsia="Liberation Serif" w:hAnsi="Liberation Serif"/>
              <w:sz w:val="30"/>
              <w:szCs w:val="30"/>
            </w:rPr>
          </w:rPrChange>
        </w:rPr>
      </w:pPr>
      <w:ins w:id="562" w:author="Anandu P R" w:date="2021-12-16T17:22:29Z">
        <w:r>
          <w:rPr>
            <w:rFonts w:ascii="Liberation Serif" w:cs="Liberation Serif" w:eastAsia="Liberation Serif" w:hAnsi="Liberation Serif"/>
            <w:color w:val="000080"/>
            <w:sz w:val="30"/>
            <w:szCs w:val="30"/>
            <w:rtl w:val="off"/>
            <w:rPrChange w:id="563" w:author="Anandu P R" w:date="2021-12-16T18:14:16Z">
              <w:rPr>
                <w:rFonts w:ascii="Liberation Serif" w:cs="Liberation Serif" w:eastAsia="Liberation Serif" w:hAnsi="Liberation Serif"/>
                <w:sz w:val="30"/>
                <w:szCs w:val="30"/>
              </w:rPr>
            </w:rPrChange>
          </w:rPr>
          <w:t>This step will write the selected OS to the SD card and run a verification that the copy was successful.</w:t>
        </w:r>
      </w:ins>
    </w:p>
    <w:p>
      <w:pPr>
        <w:spacing w:before="100" w:after="100"/>
        <w:rPr>
          <w:rFonts w:ascii="Liberation Serif" w:cs="Liberation Serif" w:eastAsia="Liberation Serif" w:hAnsi="Liberation Serif"/>
          <w:ins w:id="564" w:author="Anandu P R" w:date="2021-12-16T17:22:29Z"/>
          <w:color w:val="000080"/>
          <w:sz w:val="30"/>
          <w:szCs w:val="30"/>
          <w:rPrChange w:id="565" w:author="Anandu P R" w:date="2021-12-16T18:14:16Z">
            <w:rPr>
              <w:rFonts w:ascii="Liberation Serif" w:cs="Liberation Serif" w:eastAsia="Liberation Serif" w:hAnsi="Liberation Serif"/>
              <w:sz w:val="30"/>
              <w:szCs w:val="30"/>
            </w:rPr>
          </w:rPrChange>
        </w:rPr>
      </w:pPr>
      <w:ins w:id="566" w:author="Anandu P R" w:date="2021-12-16T17:22:29Z">
        <w:r>
          <w:rPr>
            <w:rFonts w:ascii="Liberation Serif" w:cs="Liberation Serif" w:eastAsia="Liberation Serif" w:hAnsi="Liberation Serif"/>
            <w:color w:val="000080"/>
            <w:sz w:val="30"/>
            <w:szCs w:val="30"/>
            <w:rtl w:val="off"/>
            <w:rPrChange w:id="567" w:author="Anandu P R" w:date="2021-12-16T18:14:16Z">
              <w:rPr>
                <w:rFonts w:ascii="Liberation Serif" w:cs="Liberation Serif" w:eastAsia="Liberation Serif" w:hAnsi="Liberation Serif"/>
                <w:sz w:val="30"/>
                <w:szCs w:val="30"/>
              </w:rPr>
            </w:rPrChange>
          </w:rPr>
          <w:t>Select WRITE</w:t>
        </w:r>
      </w:ins>
    </w:p>
    <w:p>
      <w:pPr>
        <w:rPr>
          <w:rFonts w:ascii="Liberation Serif" w:cs="Liberation Serif" w:eastAsia="Liberation Serif" w:hAnsi="Liberation Serif"/>
          <w:ins w:id="568" w:author="Anandu P R" w:date="2021-12-16T17:22:29Z"/>
          <w:color w:val="000080"/>
          <w:sz w:val="30"/>
          <w:szCs w:val="30"/>
          <w:rPrChange w:id="569" w:author="Anandu P R" w:date="2021-12-16T18:14:16Z">
            <w:rPr>
              <w:rFonts w:ascii="Liberation Serif" w:cs="Liberation Serif" w:eastAsia="Liberation Serif" w:hAnsi="Liberation Serif"/>
              <w:sz w:val="30"/>
              <w:szCs w:val="30"/>
            </w:rPr>
          </w:rPrChange>
        </w:rPr>
      </w:pPr>
      <w:ins w:id="570" w:author="Anandu P R" w:date="2021-12-16T17:22:29Z">
        <w:r>
          <w:rPr>
            <w:rFonts w:ascii="Liberation Serif" w:cs="Liberation Serif" w:eastAsia="Liberation Serif" w:hAnsi="Liberation Serif"/>
            <w:sz w:val="30"/>
            <w:szCs w:val="30"/>
          </w:rPr>
          <w:drawing xmlns:mc="http://schemas.openxmlformats.org/markup-compatibility/2006">
            <wp:inline distT="0" distB="0" distL="0" distR="0">
              <wp:extent cx="5731200" cy="3746500"/>
              <wp:effectExtent l="0" t="0" r="0" b="0"/>
              <wp:docPr id="28"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3.png"/>
                      <pic:cNvPicPr preferRelativeResize="0"/>
                    </pic:nvPicPr>
                    <pic:blipFill>
                      <a:blip r:embed="rId41"/>
                      <a:srcRect/>
                      <a:stretch>
                        <a:fillRect/>
                      </a:stretch>
                    </pic:blipFill>
                    <pic:spPr>
                      <a:xfrm>
                        <a:off x="0" y="0"/>
                        <a:ext cx="5731200" cy="3746500"/>
                      </a:xfrm>
                      <a:prstGeom prst="rect">
                        <a:avLst/>
                      </a:prstGeom>
                    </pic:spPr>
                  </pic:pic>
                </a:graphicData>
              </a:graphic>
            </wp:inline>
          </w:drawing>
        </w:r>
      </w:ins>
    </w:p>
    <w:p>
      <w:pPr>
        <w:rPr>
          <w:rFonts w:ascii="Liberation Serif" w:cs="Liberation Serif" w:eastAsia="Liberation Serif" w:hAnsi="Liberation Serif"/>
          <w:ins w:id="571" w:author="Anandu P R" w:date="2021-12-16T17:22:29Z"/>
          <w:color w:val="000080"/>
          <w:sz w:val="30"/>
          <w:szCs w:val="30"/>
          <w:rPrChange w:id="572" w:author="Anandu P R" w:date="2021-12-16T18:14:16Z">
            <w:rPr>
              <w:rFonts w:ascii="Liberation Serif" w:cs="Liberation Serif" w:eastAsia="Liberation Serif" w:hAnsi="Liberation Serif"/>
              <w:sz w:val="30"/>
              <w:szCs w:val="30"/>
            </w:rPr>
          </w:rPrChange>
        </w:rPr>
      </w:pPr>
    </w:p>
    <w:p>
      <w:pPr>
        <w:spacing w:before="100" w:after="100"/>
        <w:rPr>
          <w:rFonts w:ascii="Liberation Serif" w:cs="Liberation Serif" w:eastAsia="Liberation Serif" w:hAnsi="Liberation Serif"/>
          <w:ins w:id="573" w:author="Anandu P R" w:date="2021-12-16T17:22:29Z"/>
          <w:color w:val="000080"/>
          <w:sz w:val="30"/>
          <w:szCs w:val="30"/>
          <w:rPrChange w:id="574" w:author="Anandu P R" w:date="2021-12-16T18:14:16Z">
            <w:rPr>
              <w:rFonts w:ascii="Liberation Serif" w:cs="Liberation Serif" w:eastAsia="Liberation Serif" w:hAnsi="Liberation Serif"/>
              <w:sz w:val="30"/>
              <w:szCs w:val="30"/>
            </w:rPr>
          </w:rPrChange>
        </w:rPr>
      </w:pPr>
      <w:ins w:id="575" w:author="Anandu P R" w:date="2021-12-16T17:22:29Z">
        <w:r>
          <w:rPr>
            <w:rFonts w:ascii="Liberation Serif" w:cs="Liberation Serif" w:eastAsia="Liberation Serif" w:hAnsi="Liberation Serif"/>
            <w:color w:val="000080"/>
            <w:sz w:val="30"/>
            <w:szCs w:val="30"/>
            <w:rtl w:val="off"/>
            <w:rPrChange w:id="576" w:author="Anandu P R" w:date="2021-12-16T18:14:16Z">
              <w:rPr>
                <w:rFonts w:ascii="Liberation Serif" w:cs="Liberation Serif" w:eastAsia="Liberation Serif" w:hAnsi="Liberation Serif"/>
                <w:sz w:val="30"/>
                <w:szCs w:val="30"/>
              </w:rPr>
            </w:rPrChange>
          </w:rPr>
          <w:t>The writing process will vary depending on the OS you selected. Typically, this will only take a few minutes.</w:t>
        </w:r>
      </w:ins>
    </w:p>
    <w:p>
      <w:pPr>
        <w:rPr>
          <w:rFonts w:ascii="Liberation Serif" w:cs="Liberation Serif" w:eastAsia="Liberation Serif" w:hAnsi="Liberation Serif"/>
          <w:ins w:id="577" w:author="Anandu P R" w:date="2021-12-16T17:22:29Z"/>
          <w:color w:val="000080"/>
          <w:sz w:val="30"/>
          <w:szCs w:val="30"/>
          <w:rPrChange w:id="578" w:author="Anandu P R" w:date="2021-12-16T18:14:16Z">
            <w:rPr>
              <w:rFonts w:ascii="Liberation Serif" w:cs="Liberation Serif" w:eastAsia="Liberation Serif" w:hAnsi="Liberation Serif"/>
              <w:sz w:val="30"/>
              <w:szCs w:val="30"/>
            </w:rPr>
          </w:rPrChange>
        </w:rPr>
      </w:pPr>
      <w:ins w:id="579" w:author="Anandu P R" w:date="2021-12-16T17:22:29Z">
        <w:r>
          <w:rPr>
            <w:rFonts w:ascii="Liberation Serif" w:cs="Liberation Serif" w:eastAsia="Liberation Serif" w:hAnsi="Liberation Serif"/>
            <w:sz w:val="30"/>
            <w:szCs w:val="30"/>
          </w:rPr>
          <w:drawing xmlns:mc="http://schemas.openxmlformats.org/markup-compatibility/2006">
            <wp:inline distT="0" distB="0" distL="0" distR="0">
              <wp:extent cx="5731200" cy="3708400"/>
              <wp:effectExtent l="0" t="0" r="0" b="0"/>
              <wp:docPr id="29" name="image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14.png"/>
                      <pic:cNvPicPr preferRelativeResize="0"/>
                    </pic:nvPicPr>
                    <pic:blipFill>
                      <a:blip r:embed="rId42"/>
                      <a:srcRect/>
                      <a:stretch>
                        <a:fillRect/>
                      </a:stretch>
                    </pic:blipFill>
                    <pic:spPr>
                      <a:xfrm>
                        <a:off x="0" y="0"/>
                        <a:ext cx="5731200" cy="3708400"/>
                      </a:xfrm>
                      <a:prstGeom prst="rect">
                        <a:avLst/>
                      </a:prstGeom>
                    </pic:spPr>
                  </pic:pic>
                </a:graphicData>
              </a:graphic>
            </wp:inline>
          </w:drawing>
        </w:r>
      </w:ins>
    </w:p>
    <w:p>
      <w:pPr>
        <w:spacing w:before="100" w:after="100"/>
        <w:rPr>
          <w:rFonts w:ascii="Liberation Serif" w:cs="Liberation Serif" w:eastAsia="Liberation Serif" w:hAnsi="Liberation Serif"/>
          <w:ins w:id="580" w:author="Anandu P R" w:date="2021-12-16T17:22:29Z"/>
          <w:color w:val="000080"/>
          <w:sz w:val="30"/>
          <w:szCs w:val="30"/>
          <w:rPrChange w:id="581" w:author="Anandu P R" w:date="2021-12-16T18:14:16Z">
            <w:rPr>
              <w:rFonts w:ascii="Liberation Serif" w:cs="Liberation Serif" w:eastAsia="Liberation Serif" w:hAnsi="Liberation Serif"/>
              <w:sz w:val="30"/>
              <w:szCs w:val="30"/>
            </w:rPr>
          </w:rPrChange>
        </w:rPr>
      </w:pPr>
      <w:ins w:id="582" w:author="Anandu P R" w:date="2021-12-16T17:22:29Z">
        <w:r>
          <w:rPr>
            <w:rFonts w:ascii="Liberation Serif" w:cs="Liberation Serif" w:eastAsia="Liberation Serif" w:hAnsi="Liberation Serif"/>
            <w:color w:val="000080"/>
            <w:sz w:val="30"/>
            <w:szCs w:val="30"/>
            <w:rtl w:val="off"/>
            <w:rPrChange w:id="583" w:author="Anandu P R" w:date="2021-12-16T18:14:16Z">
              <w:rPr>
                <w:rFonts w:ascii="Liberation Serif" w:cs="Liberation Serif" w:eastAsia="Liberation Serif" w:hAnsi="Liberation Serif"/>
                <w:sz w:val="30"/>
                <w:szCs w:val="30"/>
              </w:rPr>
            </w:rPrChange>
          </w:rPr>
          <w:t>The OS has now been copied to your SD card. You are now ready to move on to booting your Raspberry Pi.</w:t>
        </w:r>
      </w:ins>
    </w:p>
    <w:p>
      <w:pPr>
        <w:spacing w:before="100" w:after="100"/>
        <w:rPr>
          <w:rFonts w:ascii="Liberation Serif" w:cs="Liberation Serif" w:eastAsia="Liberation Serif" w:hAnsi="Liberation Serif"/>
          <w:ins w:id="584" w:author="Anandu P R" w:date="2021-12-16T17:22:29Z"/>
          <w:color w:val="000080"/>
          <w:sz w:val="30"/>
          <w:szCs w:val="30"/>
          <w:rPrChange w:id="585" w:author="Anandu P R" w:date="2021-12-16T18:14:16Z">
            <w:rPr>
              <w:rFonts w:ascii="Liberation Serif" w:cs="Liberation Serif" w:eastAsia="Liberation Serif" w:hAnsi="Liberation Serif"/>
              <w:sz w:val="30"/>
              <w:szCs w:val="30"/>
            </w:rPr>
          </w:rPrChange>
        </w:rPr>
      </w:pPr>
      <w:ins w:id="586" w:author="Anandu P R" w:date="2021-12-16T17:22:29Z">
        <w:r>
          <w:rPr>
            <w:rFonts w:ascii="Liberation Serif" w:cs="Liberation Serif" w:eastAsia="Liberation Serif" w:hAnsi="Liberation Serif"/>
            <w:color w:val="000080"/>
            <w:sz w:val="30"/>
            <w:szCs w:val="30"/>
            <w:rtl w:val="off"/>
            <w:rPrChange w:id="587" w:author="Anandu P R" w:date="2021-12-16T18:14:16Z">
              <w:rPr>
                <w:rFonts w:ascii="Liberation Serif" w:cs="Liberation Serif" w:eastAsia="Liberation Serif" w:hAnsi="Liberation Serif"/>
                <w:sz w:val="30"/>
                <w:szCs w:val="30"/>
              </w:rPr>
            </w:rPrChange>
          </w:rPr>
          <w:t>Select CONTINUE</w:t>
        </w:r>
      </w:ins>
    </w:p>
    <w:p>
      <w:pPr>
        <w:spacing w:before="40"/>
        <w:rPr>
          <w:rFonts w:ascii="Liberation Serif" w:cs="Liberation Serif" w:eastAsia="Liberation Serif" w:hAnsi="Liberation Serif"/>
          <w:ins w:id="588" w:author="Anandu P R" w:date="2021-12-16T17:22:29Z"/>
          <w:color w:val="000080"/>
          <w:sz w:val="30"/>
          <w:szCs w:val="30"/>
          <w:rPrChange w:id="589" w:author="Anandu P R" w:date="2021-12-16T18:14:16Z">
            <w:rPr>
              <w:rFonts w:ascii="Liberation Serif" w:cs="Liberation Serif" w:eastAsia="Liberation Serif" w:hAnsi="Liberation Serif"/>
              <w:sz w:val="30"/>
              <w:szCs w:val="30"/>
            </w:rPr>
          </w:rPrChange>
        </w:rPr>
      </w:pPr>
      <w:ins w:id="590" w:author="Anandu P R" w:date="2021-12-16T17:22:29Z">
        <w:r>
          <w:rPr>
            <w:rFonts w:ascii="Liberation Serif" w:cs="Liberation Serif" w:eastAsia="Liberation Serif" w:hAnsi="Liberation Serif"/>
            <w:color w:val="000080"/>
            <w:sz w:val="30"/>
            <w:szCs w:val="30"/>
            <w:rtl w:val="off"/>
            <w:rPrChange w:id="591" w:author="Anandu P R" w:date="2021-12-16T18:14:16Z">
              <w:rPr>
                <w:rFonts w:ascii="Liberation Serif" w:cs="Liberation Serif" w:eastAsia="Liberation Serif" w:hAnsi="Liberation Serif"/>
                <w:sz w:val="30"/>
                <w:szCs w:val="30"/>
              </w:rPr>
            </w:rPrChange>
          </w:rPr>
          <w:t>Step 5: Booting Your Raspberry Pi</w:t>
        </w:r>
      </w:ins>
    </w:p>
    <w:p>
      <w:pPr>
        <w:spacing w:before="100" w:after="100"/>
        <w:rPr>
          <w:rFonts w:ascii="Liberation Serif" w:cs="Liberation Serif" w:eastAsia="Liberation Serif" w:hAnsi="Liberation Serif"/>
          <w:ins w:id="592" w:author="Anandu P R" w:date="2021-12-16T17:22:29Z"/>
          <w:color w:val="000080"/>
          <w:sz w:val="30"/>
          <w:szCs w:val="30"/>
          <w:rPrChange w:id="593" w:author="Anandu P R" w:date="2021-12-16T18:14:16Z">
            <w:rPr>
              <w:rFonts w:ascii="Liberation Serif" w:cs="Liberation Serif" w:eastAsia="Liberation Serif" w:hAnsi="Liberation Serif"/>
              <w:sz w:val="30"/>
              <w:szCs w:val="30"/>
            </w:rPr>
          </w:rPrChange>
        </w:rPr>
      </w:pPr>
      <w:ins w:id="594" w:author="Anandu P R" w:date="2021-12-16T17:22:29Z">
        <w:r>
          <w:rPr>
            <w:rFonts w:ascii="Liberation Serif" w:cs="Liberation Serif" w:eastAsia="Liberation Serif" w:hAnsi="Liberation Serif"/>
            <w:color w:val="000080"/>
            <w:sz w:val="30"/>
            <w:szCs w:val="30"/>
            <w:rtl w:val="off"/>
            <w:rPrChange w:id="595" w:author="Anandu P R" w:date="2021-12-16T18:14:16Z">
              <w:rPr>
                <w:rFonts w:ascii="Liberation Serif" w:cs="Liberation Serif" w:eastAsia="Liberation Serif" w:hAnsi="Liberation Serif"/>
                <w:sz w:val="30"/>
                <w:szCs w:val="30"/>
              </w:rPr>
            </w:rPrChange>
          </w:rPr>
          <w:t>Insert your microSDHC card into your Raspberry Pi. Then, hook up your Raspberry Pi to power, keyboard, mouse, and monitor.</w:t>
        </w:r>
      </w:ins>
    </w:p>
    <w:p>
      <w:pPr>
        <w:spacing w:before="100" w:after="100"/>
        <w:rPr>
          <w:rFonts w:ascii="Liberation Serif" w:cs="Liberation Serif" w:eastAsia="Liberation Serif" w:hAnsi="Liberation Serif"/>
          <w:ins w:id="596" w:author="Anandu P R" w:date="2021-12-16T17:22:29Z"/>
          <w:color w:val="000080"/>
          <w:sz w:val="30"/>
          <w:szCs w:val="30"/>
          <w:rPrChange w:id="597" w:author="Anandu P R" w:date="2021-12-16T18:14:16Z">
            <w:rPr>
              <w:rFonts w:ascii="Liberation Serif" w:cs="Liberation Serif" w:eastAsia="Liberation Serif" w:hAnsi="Liberation Serif"/>
              <w:sz w:val="30"/>
              <w:szCs w:val="30"/>
            </w:rPr>
          </w:rPrChange>
        </w:rPr>
      </w:pPr>
      <w:ins w:id="598" w:author="Anandu P R" w:date="2021-12-16T17:22:29Z">
        <w:r>
          <w:rPr>
            <w:rFonts w:ascii="Liberation Serif" w:cs="Liberation Serif" w:eastAsia="Liberation Serif" w:hAnsi="Liberation Serif"/>
            <w:color w:val="000080"/>
            <w:sz w:val="30"/>
            <w:szCs w:val="30"/>
            <w:rtl w:val="off"/>
            <w:rPrChange w:id="599" w:author="Anandu P R" w:date="2021-12-16T18:14:16Z">
              <w:rPr>
                <w:rFonts w:ascii="Liberation Serif" w:cs="Liberation Serif" w:eastAsia="Liberation Serif" w:hAnsi="Liberation Serif"/>
                <w:sz w:val="30"/>
                <w:szCs w:val="30"/>
              </w:rPr>
            </w:rPrChange>
          </w:rPr>
          <w:t>Note: There is a way to configure the Raspberry Pi OS with only power and a network connection. This is called a headless install and is a more advanced technique that will not be covered in this guide.</w:t>
        </w:r>
      </w:ins>
    </w:p>
    <w:p>
      <w:pPr>
        <w:spacing w:before="100" w:after="100"/>
        <w:rPr>
          <w:rFonts w:ascii="Liberation Serif" w:cs="Liberation Serif" w:eastAsia="Liberation Serif" w:hAnsi="Liberation Serif"/>
          <w:ins w:id="600" w:author="Anandu P R" w:date="2021-12-16T17:22:29Z"/>
          <w:color w:val="000080"/>
          <w:sz w:val="30"/>
          <w:szCs w:val="30"/>
          <w:rPrChange w:id="601" w:author="Anandu P R" w:date="2021-12-16T18:14:16Z">
            <w:rPr>
              <w:rFonts w:ascii="Liberation Serif" w:cs="Liberation Serif" w:eastAsia="Liberation Serif" w:hAnsi="Liberation Serif"/>
              <w:sz w:val="30"/>
              <w:szCs w:val="30"/>
            </w:rPr>
          </w:rPrChange>
        </w:rPr>
      </w:pPr>
      <w:ins w:id="602" w:author="Anandu P R" w:date="2021-12-16T17:22:29Z">
        <w:r>
          <w:rPr>
            <w:rFonts w:ascii="Liberation Serif" w:cs="Liberation Serif" w:eastAsia="Liberation Serif" w:hAnsi="Liberation Serif"/>
            <w:color w:val="000080"/>
            <w:sz w:val="30"/>
            <w:szCs w:val="30"/>
            <w:rtl w:val="off"/>
            <w:rPrChange w:id="603" w:author="Anandu P R" w:date="2021-12-16T18:14:16Z">
              <w:rPr>
                <w:rFonts w:ascii="Liberation Serif" w:cs="Liberation Serif" w:eastAsia="Liberation Serif" w:hAnsi="Liberation Serif"/>
                <w:sz w:val="30"/>
                <w:szCs w:val="30"/>
              </w:rPr>
            </w:rPrChange>
          </w:rPr>
          <w:t>You should be brought directly into the Raspberry Pi OS with a</w:t>
        </w:r>
      </w:ins>
      <w:ins w:id="604" w:author="Anandu P R" w:date="2021-12-16T17:22:29Z">
        <w:r>
          <w:rPr>
            <w:rFonts w:ascii="Liberation Serif" w:cs="Liberation Serif" w:eastAsia="Liberation Serif" w:hAnsi="Liberation Serif"/>
            <w:color w:val="000080"/>
            <w:sz w:val="30"/>
            <w:szCs w:val="30"/>
            <w:rtl w:val="off"/>
            <w:rPrChange w:id="605" w:author="Anandu P R" w:date="2021-12-16T18:14:16Z">
              <w:rPr>
                <w:rFonts w:ascii="Liberation Serif" w:cs="Liberation Serif" w:eastAsia="Liberation Serif" w:hAnsi="Liberation Serif"/>
                <w:sz w:val="30"/>
                <w:szCs w:val="30"/>
              </w:rPr>
            </w:rPrChange>
          </w:rPr>
          <w:t xml:space="preserve"> Welcome to Raspberry Pi </w:t>
        </w:r>
      </w:ins>
      <w:ins w:id="606" w:author="Anandu P R" w:date="2021-12-16T17:22:29Z">
        <w:r>
          <w:rPr>
            <w:rFonts w:ascii="Liberation Serif" w:cs="Liberation Serif" w:eastAsia="Liberation Serif" w:hAnsi="Liberation Serif"/>
            <w:color w:val="000080"/>
            <w:sz w:val="30"/>
            <w:szCs w:val="30"/>
            <w:rtl w:val="off"/>
            <w:rPrChange w:id="607" w:author="Anandu P R" w:date="2021-12-16T18:14:16Z">
              <w:rPr>
                <w:rFonts w:ascii="Liberation Serif" w:cs="Liberation Serif" w:eastAsia="Liberation Serif" w:hAnsi="Liberation Serif"/>
                <w:sz w:val="30"/>
                <w:szCs w:val="30"/>
              </w:rPr>
            </w:rPrChange>
          </w:rPr>
          <w:t>dialog on the display.</w:t>
        </w:r>
      </w:ins>
    </w:p>
    <w:p>
      <w:pPr>
        <w:rPr>
          <w:rFonts w:ascii="Liberation Serif" w:cs="Liberation Serif" w:eastAsia="Liberation Serif" w:hAnsi="Liberation Serif"/>
          <w:ins w:id="608" w:author="Anandu P R" w:date="2021-12-16T17:22:29Z"/>
          <w:color w:val="000080"/>
          <w:sz w:val="30"/>
          <w:szCs w:val="30"/>
          <w:rPrChange w:id="609" w:author="Anandu P R" w:date="2021-12-16T18:14:16Z">
            <w:rPr>
              <w:rFonts w:ascii="Liberation Serif" w:cs="Liberation Serif" w:eastAsia="Liberation Serif" w:hAnsi="Liberation Serif"/>
              <w:sz w:val="30"/>
              <w:szCs w:val="30"/>
            </w:rPr>
          </w:rPrChange>
        </w:rPr>
      </w:pPr>
      <w:ins w:id="610" w:author="Anandu P R" w:date="2021-12-16T17:22:29Z">
        <w:r>
          <w:rPr>
            <w:rFonts w:ascii="Liberation Serif" w:cs="Liberation Serif" w:eastAsia="Liberation Serif" w:hAnsi="Liberation Serif"/>
            <w:sz w:val="30"/>
            <w:szCs w:val="30"/>
          </w:rPr>
          <w:drawing xmlns:mc="http://schemas.openxmlformats.org/markup-compatibility/2006">
            <wp:inline distT="0" distB="0" distL="0" distR="0">
              <wp:extent cx="5731200" cy="3225800"/>
              <wp:effectExtent l="0" t="0" r="0" b="0"/>
              <wp:docPr id="30" name="image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8.png"/>
                      <pic:cNvPicPr preferRelativeResize="0"/>
                    </pic:nvPicPr>
                    <pic:blipFill>
                      <a:blip r:embed="rId43"/>
                      <a:srcRect/>
                      <a:stretch>
                        <a:fillRect/>
                      </a:stretch>
                    </pic:blipFill>
                    <pic:spPr>
                      <a:xfrm>
                        <a:off x="0" y="0"/>
                        <a:ext cx="5731200" cy="3225800"/>
                      </a:xfrm>
                      <a:prstGeom prst="rect">
                        <a:avLst/>
                      </a:prstGeom>
                    </pic:spPr>
                  </pic:pic>
                </a:graphicData>
              </a:graphic>
            </wp:inline>
          </w:drawing>
        </w:r>
      </w:ins>
    </w:p>
    <w:p>
      <w:pPr>
        <w:rPr>
          <w:rFonts w:ascii="Liberation Serif" w:cs="Liberation Serif" w:eastAsia="Liberation Serif" w:hAnsi="Liberation Serif"/>
          <w:ins w:id="611" w:author="Anandu P R" w:date="2021-12-16T17:22:29Z"/>
          <w:color w:val="000080"/>
          <w:sz w:val="30"/>
          <w:szCs w:val="30"/>
          <w:rPrChange w:id="612" w:author="Anandu P R" w:date="2021-12-16T18:14:16Z">
            <w:rPr>
              <w:rFonts w:ascii="Liberation Serif" w:cs="Liberation Serif" w:eastAsia="Liberation Serif" w:hAnsi="Liberation Serif"/>
              <w:sz w:val="30"/>
              <w:szCs w:val="30"/>
            </w:rPr>
          </w:rPrChange>
        </w:rPr>
      </w:pPr>
    </w:p>
    <w:p>
      <w:pPr>
        <w:rPr>
          <w:rFonts w:ascii="Liberation Serif" w:cs="Liberation Serif" w:eastAsia="Liberation Serif" w:hAnsi="Liberation Serif"/>
          <w:ins w:id="613" w:author="Anandu P R" w:date="2021-12-16T17:22:29Z"/>
          <w:color w:val="000080"/>
          <w:sz w:val="30"/>
          <w:szCs w:val="30"/>
          <w:rPrChange w:id="614" w:author="Anandu P R" w:date="2021-12-16T18:14:16Z">
            <w:rPr>
              <w:rFonts w:ascii="Liberation Serif" w:cs="Liberation Serif" w:eastAsia="Liberation Serif" w:hAnsi="Liberation Serif"/>
              <w:sz w:val="30"/>
              <w:szCs w:val="30"/>
            </w:rPr>
          </w:rPrChange>
        </w:rPr>
      </w:pPr>
      <w:ins w:id="615" w:author="Anandu P R" w:date="2021-12-16T17:22:29Z">
        <w:r>
          <w:rPr>
            <w:rFonts w:ascii="Liberation Serif" w:cs="Liberation Serif" w:eastAsia="Liberation Serif" w:hAnsi="Liberation Serif"/>
            <w:color w:val="000080"/>
            <w:sz w:val="30"/>
            <w:szCs w:val="30"/>
            <w:rtl w:val="off"/>
            <w:rPrChange w:id="616" w:author="Anandu P R" w:date="2021-12-16T18:14:16Z">
              <w:rPr>
                <w:rFonts w:ascii="Liberation Serif" w:cs="Liberation Serif" w:eastAsia="Liberation Serif" w:hAnsi="Liberation Serif"/>
                <w:sz w:val="30"/>
                <w:szCs w:val="30"/>
              </w:rPr>
            </w:rPrChange>
          </w:rPr>
          <w:t>Welcome to Raspberry Pi</w:t>
        </w:r>
      </w:ins>
    </w:p>
    <w:p>
      <w:pPr>
        <w:spacing w:before="100" w:after="100"/>
        <w:rPr>
          <w:rFonts w:ascii="Liberation Serif" w:cs="Liberation Serif" w:eastAsia="Liberation Serif" w:hAnsi="Liberation Serif"/>
          <w:ins w:id="617" w:author="Anandu P R" w:date="2021-12-16T17:22:29Z"/>
          <w:color w:val="000080"/>
          <w:sz w:val="30"/>
          <w:szCs w:val="30"/>
          <w:rPrChange w:id="618" w:author="Anandu P R" w:date="2021-12-16T18:14:16Z">
            <w:rPr>
              <w:rFonts w:ascii="Liberation Serif" w:cs="Liberation Serif" w:eastAsia="Liberation Serif" w:hAnsi="Liberation Serif"/>
              <w:sz w:val="30"/>
              <w:szCs w:val="30"/>
            </w:rPr>
          </w:rPrChange>
        </w:rPr>
      </w:pPr>
      <w:ins w:id="619" w:author="Anandu P R" w:date="2021-12-16T17:22:29Z">
        <w:r>
          <w:rPr>
            <w:rFonts w:ascii="Liberation Serif" w:cs="Liberation Serif" w:eastAsia="Liberation Serif" w:hAnsi="Liberation Serif"/>
            <w:color w:val="000080"/>
            <w:sz w:val="30"/>
            <w:szCs w:val="30"/>
            <w:rtl w:val="off"/>
            <w:rPrChange w:id="620" w:author="Anandu P R" w:date="2021-12-16T18:14:16Z">
              <w:rPr>
                <w:rFonts w:ascii="Liberation Serif" w:cs="Liberation Serif" w:eastAsia="Liberation Serif" w:hAnsi="Liberation Serif"/>
                <w:sz w:val="30"/>
                <w:szCs w:val="30"/>
              </w:rPr>
            </w:rPrChange>
          </w:rPr>
          <w:t>The next screen will be to set your country.</w:t>
        </w:r>
      </w:ins>
    </w:p>
    <w:p>
      <w:pPr>
        <w:spacing w:after="100"/>
        <w:rPr>
          <w:rFonts w:ascii="Liberation Serif" w:cs="Liberation Serif" w:eastAsia="Liberation Serif" w:hAnsi="Liberation Serif"/>
          <w:ins w:id="621" w:author="Anandu P R" w:date="2021-12-16T17:22:29Z"/>
          <w:color w:val="000080"/>
          <w:sz w:val="30"/>
          <w:szCs w:val="30"/>
          <w:rPrChange w:id="622" w:author="Anandu P R" w:date="2021-12-16T18:14:16Z">
            <w:rPr>
              <w:rFonts w:ascii="Liberation Serif" w:cs="Liberation Serif" w:eastAsia="Liberation Serif" w:hAnsi="Liberation Serif"/>
              <w:sz w:val="30"/>
              <w:szCs w:val="30"/>
            </w:rPr>
          </w:rPrChange>
        </w:rPr>
      </w:pPr>
      <w:ins w:id="623" w:author="Anandu P R" w:date="2021-12-16T17:22:29Z">
        <w:r>
          <w:rPr>
            <w:rFonts w:ascii="Liberation Serif" w:cs="Liberation Serif" w:eastAsia="Liberation Serif" w:hAnsi="Liberation Serif"/>
            <w:color w:val="000080"/>
            <w:sz w:val="30"/>
            <w:szCs w:val="30"/>
            <w:rtl w:val="off"/>
            <w:rPrChange w:id="624" w:author="Anandu P R" w:date="2021-12-16T18:14:16Z">
              <w:rPr>
                <w:rFonts w:ascii="Liberation Serif" w:cs="Liberation Serif" w:eastAsia="Liberation Serif" w:hAnsi="Liberation Serif"/>
                <w:sz w:val="30"/>
                <w:szCs w:val="30"/>
              </w:rPr>
            </w:rPrChange>
          </w:rPr>
          <w:t>Choose Your Country</w:t>
        </w:r>
      </w:ins>
    </w:p>
    <w:p>
      <w:pPr>
        <w:spacing w:before="100" w:after="100"/>
        <w:rPr>
          <w:rFonts w:ascii="Liberation Serif" w:cs="Liberation Serif" w:eastAsia="Liberation Serif" w:hAnsi="Liberation Serif"/>
          <w:ins w:id="625" w:author="Anandu P R" w:date="2021-12-16T17:22:29Z"/>
          <w:color w:val="000080"/>
          <w:sz w:val="30"/>
          <w:szCs w:val="30"/>
          <w:rPrChange w:id="626" w:author="Anandu P R" w:date="2021-12-16T18:14:16Z">
            <w:rPr>
              <w:rFonts w:ascii="Liberation Serif" w:cs="Liberation Serif" w:eastAsia="Liberation Serif" w:hAnsi="Liberation Serif"/>
              <w:sz w:val="30"/>
              <w:szCs w:val="30"/>
            </w:rPr>
          </w:rPrChange>
        </w:rPr>
      </w:pPr>
      <w:ins w:id="627" w:author="Anandu P R" w:date="2021-12-16T17:22:29Z">
        <w:r>
          <w:rPr>
            <w:rFonts w:ascii="Liberation Serif" w:cs="Liberation Serif" w:eastAsia="Liberation Serif" w:hAnsi="Liberation Serif"/>
            <w:color w:val="000080"/>
            <w:sz w:val="30"/>
            <w:szCs w:val="30"/>
            <w:rtl w:val="off"/>
            <w:rPrChange w:id="628" w:author="Anandu P R" w:date="2021-12-16T18:14:16Z">
              <w:rPr>
                <w:rFonts w:ascii="Liberation Serif" w:cs="Liberation Serif" w:eastAsia="Liberation Serif" w:hAnsi="Liberation Serif"/>
                <w:sz w:val="30"/>
                <w:szCs w:val="30"/>
              </w:rPr>
            </w:rPrChange>
          </w:rPr>
          <w:t>Choose Your Language</w:t>
        </w:r>
      </w:ins>
    </w:p>
    <w:p>
      <w:pPr>
        <w:spacing w:before="100" w:after="100"/>
        <w:rPr>
          <w:rFonts w:ascii="Liberation Serif" w:cs="Liberation Serif" w:eastAsia="Liberation Serif" w:hAnsi="Liberation Serif"/>
          <w:ins w:id="629" w:author="Anandu P R" w:date="2021-12-16T17:22:29Z"/>
          <w:color w:val="000080"/>
          <w:sz w:val="30"/>
          <w:szCs w:val="30"/>
          <w:rPrChange w:id="630" w:author="Anandu P R" w:date="2021-12-16T18:14:16Z">
            <w:rPr>
              <w:rFonts w:ascii="Liberation Serif" w:cs="Liberation Serif" w:eastAsia="Liberation Serif" w:hAnsi="Liberation Serif"/>
              <w:sz w:val="30"/>
              <w:szCs w:val="30"/>
            </w:rPr>
          </w:rPrChange>
        </w:rPr>
      </w:pPr>
      <w:ins w:id="631" w:author="Anandu P R" w:date="2021-12-16T17:22:29Z">
        <w:r>
          <w:rPr>
            <w:rFonts w:ascii="Liberation Serif" w:cs="Liberation Serif" w:eastAsia="Liberation Serif" w:hAnsi="Liberation Serif"/>
            <w:color w:val="000080"/>
            <w:sz w:val="30"/>
            <w:szCs w:val="30"/>
            <w:rtl w:val="off"/>
            <w:rPrChange w:id="632" w:author="Anandu P R" w:date="2021-12-16T18:14:16Z">
              <w:rPr>
                <w:rFonts w:ascii="Liberation Serif" w:cs="Liberation Serif" w:eastAsia="Liberation Serif" w:hAnsi="Liberation Serif"/>
                <w:sz w:val="30"/>
                <w:szCs w:val="30"/>
              </w:rPr>
            </w:rPrChange>
          </w:rPr>
          <w:t>Choose Your Timezone</w:t>
        </w:r>
      </w:ins>
    </w:p>
    <w:p>
      <w:pPr>
        <w:spacing w:before="100" w:after="100"/>
        <w:rPr>
          <w:rFonts w:ascii="Liberation Serif" w:cs="Liberation Serif" w:eastAsia="Liberation Serif" w:hAnsi="Liberation Serif"/>
          <w:ins w:id="633" w:author="Anandu P R" w:date="2021-12-16T17:22:29Z"/>
          <w:color w:val="000080"/>
          <w:sz w:val="30"/>
          <w:szCs w:val="30"/>
          <w:rPrChange w:id="634" w:author="Anandu P R" w:date="2021-12-16T18:14:16Z">
            <w:rPr>
              <w:rFonts w:ascii="Liberation Serif" w:cs="Liberation Serif" w:eastAsia="Liberation Serif" w:hAnsi="Liberation Serif"/>
              <w:sz w:val="30"/>
              <w:szCs w:val="30"/>
            </w:rPr>
          </w:rPrChange>
        </w:rPr>
      </w:pPr>
      <w:ins w:id="635" w:author="Anandu P R" w:date="2021-12-16T17:22:29Z">
        <w:r>
          <w:rPr>
            <w:rFonts w:ascii="Liberation Serif" w:cs="Liberation Serif" w:eastAsia="Liberation Serif" w:hAnsi="Liberation Serif"/>
            <w:color w:val="000080"/>
            <w:sz w:val="30"/>
            <w:szCs w:val="30"/>
            <w:rtl w:val="off"/>
            <w:rPrChange w:id="636" w:author="Anandu P R" w:date="2021-12-16T18:14:16Z">
              <w:rPr>
                <w:rFonts w:ascii="Liberation Serif" w:cs="Liberation Serif" w:eastAsia="Liberation Serif" w:hAnsi="Liberation Serif"/>
                <w:sz w:val="30"/>
                <w:szCs w:val="30"/>
              </w:rPr>
            </w:rPrChange>
          </w:rPr>
          <w:t>Select the checkboxes if you are using the English language and an English keyboard</w:t>
        </w:r>
      </w:ins>
    </w:p>
    <w:p>
      <w:pPr>
        <w:spacing w:after="160"/>
        <w:rPr>
          <w:rFonts w:ascii="Liberation Serif" w:cs="Liberation Serif" w:eastAsia="Liberation Serif" w:hAnsi="Liberation Serif"/>
          <w:ins w:id="637" w:author="Anandu P R" w:date="2021-12-16T17:22:29Z"/>
          <w:color w:val="000080"/>
          <w:sz w:val="30"/>
          <w:szCs w:val="30"/>
          <w:rPrChange w:id="638" w:author="Anandu P R" w:date="2021-12-16T18:14:16Z">
            <w:rPr>
              <w:rFonts w:ascii="Liberation Serif" w:cs="Liberation Serif" w:eastAsia="Liberation Serif" w:hAnsi="Liberation Serif"/>
              <w:sz w:val="30"/>
              <w:szCs w:val="30"/>
            </w:rPr>
          </w:rPrChange>
        </w:rPr>
      </w:pPr>
      <w:ins w:id="639" w:author="Anandu P R" w:date="2021-12-16T17:22:29Z">
        <w:r>
          <w:rPr>
            <w:rFonts w:ascii="Liberation Serif" w:cs="Liberation Serif" w:eastAsia="Liberation Serif" w:hAnsi="Liberation Serif"/>
            <w:color w:val="000080"/>
            <w:sz w:val="30"/>
            <w:szCs w:val="30"/>
            <w:rtl w:val="off"/>
            <w:rPrChange w:id="640" w:author="Anandu P R" w:date="2021-12-16T18:14:16Z">
              <w:rPr>
                <w:rFonts w:ascii="Liberation Serif" w:cs="Liberation Serif" w:eastAsia="Liberation Serif" w:hAnsi="Liberation Serif"/>
                <w:sz w:val="30"/>
                <w:szCs w:val="30"/>
              </w:rPr>
            </w:rPrChange>
          </w:rPr>
          <w:t>Click Next</w:t>
        </w:r>
      </w:ins>
    </w:p>
    <w:p>
      <w:pPr>
        <w:rPr>
          <w:rFonts w:ascii="Liberation Serif" w:cs="Liberation Serif" w:eastAsia="Liberation Serif" w:hAnsi="Liberation Serif"/>
          <w:ins w:id="641" w:author="Anandu P R" w:date="2021-12-16T17:22:29Z"/>
          <w:color w:val="000080"/>
          <w:sz w:val="30"/>
          <w:szCs w:val="30"/>
          <w:rPrChange w:id="642" w:author="Anandu P R" w:date="2021-12-16T18:14:16Z">
            <w:rPr>
              <w:rFonts w:ascii="Liberation Serif" w:cs="Liberation Serif" w:eastAsia="Liberation Serif" w:hAnsi="Liberation Serif"/>
              <w:sz w:val="30"/>
              <w:szCs w:val="30"/>
            </w:rPr>
          </w:rPrChange>
        </w:rPr>
      </w:pPr>
      <w:ins w:id="643" w:author="Anandu P R" w:date="2021-12-16T17:22:29Z">
        <w:r>
          <w:rPr>
            <w:rFonts w:ascii="Liberation Serif" w:cs="Liberation Serif" w:eastAsia="Liberation Serif" w:hAnsi="Liberation Serif"/>
            <w:sz w:val="30"/>
            <w:szCs w:val="30"/>
          </w:rPr>
          <w:drawing xmlns:mc="http://schemas.openxmlformats.org/markup-compatibility/2006">
            <wp:inline distT="0" distB="0" distL="0" distR="0">
              <wp:extent cx="5731200" cy="3225800"/>
              <wp:effectExtent l="0" t="0" r="0" b="0"/>
              <wp:docPr id="31" name="image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6.png"/>
                      <pic:cNvPicPr preferRelativeResize="0"/>
                    </pic:nvPicPr>
                    <pic:blipFill>
                      <a:blip r:embed="rId44"/>
                      <a:srcRect/>
                      <a:stretch>
                        <a:fillRect/>
                      </a:stretch>
                    </pic:blipFill>
                    <pic:spPr>
                      <a:xfrm>
                        <a:off x="0" y="0"/>
                        <a:ext cx="5731200" cy="3225800"/>
                      </a:xfrm>
                      <a:prstGeom prst="rect">
                        <a:avLst/>
                      </a:prstGeom>
                    </pic:spPr>
                  </pic:pic>
                </a:graphicData>
              </a:graphic>
            </wp:inline>
          </w:drawing>
        </w:r>
      </w:ins>
    </w:p>
    <w:p>
      <w:pPr>
        <w:rPr>
          <w:rFonts w:ascii="Liberation Serif" w:cs="Liberation Serif" w:eastAsia="Liberation Serif" w:hAnsi="Liberation Serif"/>
          <w:ins w:id="644" w:author="Anandu P R" w:date="2021-12-16T17:22:29Z"/>
          <w:color w:val="000080"/>
          <w:sz w:val="30"/>
          <w:szCs w:val="30"/>
          <w:rPrChange w:id="645" w:author="Anandu P R" w:date="2021-12-16T18:14:16Z">
            <w:rPr>
              <w:rFonts w:ascii="Liberation Serif" w:cs="Liberation Serif" w:eastAsia="Liberation Serif" w:hAnsi="Liberation Serif"/>
              <w:sz w:val="30"/>
              <w:szCs w:val="30"/>
            </w:rPr>
          </w:rPrChange>
        </w:rPr>
      </w:pPr>
    </w:p>
    <w:p>
      <w:pPr>
        <w:rPr>
          <w:rFonts w:ascii="Liberation Serif" w:cs="Liberation Serif" w:eastAsia="Liberation Serif" w:hAnsi="Liberation Serif"/>
          <w:ins w:id="646" w:author="Anandu P R" w:date="2021-12-16T17:22:29Z"/>
          <w:color w:val="000080"/>
          <w:sz w:val="30"/>
          <w:szCs w:val="30"/>
          <w:rPrChange w:id="647" w:author="Anandu P R" w:date="2021-12-16T18:14:16Z">
            <w:rPr>
              <w:rFonts w:ascii="Liberation Serif" w:cs="Liberation Serif" w:eastAsia="Liberation Serif" w:hAnsi="Liberation Serif"/>
              <w:sz w:val="30"/>
              <w:szCs w:val="30"/>
            </w:rPr>
          </w:rPrChange>
        </w:rPr>
      </w:pPr>
      <w:ins w:id="648" w:author="Anandu P R" w:date="2021-12-16T17:22:29Z">
        <w:r>
          <w:rPr>
            <w:rFonts w:ascii="Liberation Serif" w:cs="Liberation Serif" w:eastAsia="Liberation Serif" w:hAnsi="Liberation Serif"/>
            <w:color w:val="000080"/>
            <w:sz w:val="30"/>
            <w:szCs w:val="30"/>
            <w:rtl w:val="off"/>
            <w:rPrChange w:id="649" w:author="Anandu P R" w:date="2021-12-16T18:14:16Z">
              <w:rPr>
                <w:rFonts w:ascii="Liberation Serif" w:cs="Liberation Serif" w:eastAsia="Liberation Serif" w:hAnsi="Liberation Serif"/>
                <w:sz w:val="30"/>
                <w:szCs w:val="30"/>
              </w:rPr>
            </w:rPrChange>
          </w:rPr>
          <w:t>Set Country</w:t>
        </w:r>
      </w:ins>
    </w:p>
    <w:p>
      <w:pPr>
        <w:spacing w:before="100" w:after="100"/>
        <w:rPr>
          <w:rFonts w:ascii="Liberation Serif" w:cs="Liberation Serif" w:eastAsia="Liberation Serif" w:hAnsi="Liberation Serif"/>
          <w:ins w:id="650" w:author="Anandu P R" w:date="2021-12-16T17:22:29Z"/>
          <w:color w:val="000080"/>
          <w:sz w:val="30"/>
          <w:szCs w:val="30"/>
          <w:rPrChange w:id="651" w:author="Anandu P R" w:date="2021-12-16T18:14:16Z">
            <w:rPr>
              <w:rFonts w:ascii="Liberation Serif" w:cs="Liberation Serif" w:eastAsia="Liberation Serif" w:hAnsi="Liberation Serif"/>
              <w:sz w:val="30"/>
              <w:szCs w:val="30"/>
            </w:rPr>
          </w:rPrChange>
        </w:rPr>
      </w:pPr>
      <w:ins w:id="652" w:author="Anandu P R" w:date="2021-12-16T17:22:29Z">
        <w:r>
          <w:rPr>
            <w:rFonts w:ascii="Liberation Serif" w:cs="Liberation Serif" w:eastAsia="Liberation Serif" w:hAnsi="Liberation Serif"/>
            <w:color w:val="000080"/>
            <w:sz w:val="30"/>
            <w:szCs w:val="30"/>
            <w:rtl w:val="off"/>
            <w:rPrChange w:id="653" w:author="Anandu P R" w:date="2021-12-16T18:14:16Z">
              <w:rPr>
                <w:rFonts w:ascii="Liberation Serif" w:cs="Liberation Serif" w:eastAsia="Liberation Serif" w:hAnsi="Liberation Serif"/>
                <w:sz w:val="30"/>
                <w:szCs w:val="30"/>
              </w:rPr>
            </w:rPrChange>
          </w:rPr>
          <w:t>The next screen will prompt you to change your password. The default username is “pi” and the default password is “raspberry”</w:t>
        </w:r>
      </w:ins>
    </w:p>
    <w:p>
      <w:pPr>
        <w:spacing w:after="100"/>
        <w:rPr>
          <w:rFonts w:ascii="Liberation Serif" w:cs="Liberation Serif" w:eastAsia="Liberation Serif" w:hAnsi="Liberation Serif"/>
          <w:ins w:id="654" w:author="Anandu P R" w:date="2021-12-16T17:22:29Z"/>
          <w:color w:val="000080"/>
          <w:sz w:val="30"/>
          <w:szCs w:val="30"/>
          <w:rPrChange w:id="655" w:author="Anandu P R" w:date="2021-12-16T18:14:16Z">
            <w:rPr>
              <w:rFonts w:ascii="Liberation Serif" w:cs="Liberation Serif" w:eastAsia="Liberation Serif" w:hAnsi="Liberation Serif"/>
              <w:sz w:val="30"/>
              <w:szCs w:val="30"/>
            </w:rPr>
          </w:rPrChange>
        </w:rPr>
      </w:pPr>
      <w:ins w:id="656" w:author="Anandu P R" w:date="2021-12-16T17:22:29Z">
        <w:r>
          <w:rPr>
            <w:rFonts w:ascii="Liberation Serif" w:cs="Liberation Serif" w:eastAsia="Liberation Serif" w:hAnsi="Liberation Serif"/>
            <w:color w:val="000080"/>
            <w:sz w:val="30"/>
            <w:szCs w:val="30"/>
            <w:rtl w:val="off"/>
            <w:rPrChange w:id="657" w:author="Anandu P R" w:date="2021-12-16T18:14:16Z">
              <w:rPr>
                <w:rFonts w:ascii="Liberation Serif" w:cs="Liberation Serif" w:eastAsia="Liberation Serif" w:hAnsi="Liberation Serif"/>
                <w:sz w:val="30"/>
                <w:szCs w:val="30"/>
              </w:rPr>
            </w:rPrChange>
          </w:rPr>
          <w:t>It is best practice to enable strong passwords for your accounts.</w:t>
        </w:r>
      </w:ins>
    </w:p>
    <w:p>
      <w:pPr>
        <w:spacing w:after="100"/>
        <w:rPr>
          <w:rFonts w:ascii="Liberation Serif" w:cs="Liberation Serif" w:eastAsia="Liberation Serif" w:hAnsi="Liberation Serif"/>
          <w:ins w:id="658" w:author="Anandu P R" w:date="2021-12-16T17:22:29Z"/>
          <w:color w:val="000080"/>
          <w:sz w:val="30"/>
          <w:szCs w:val="30"/>
          <w:rPrChange w:id="659" w:author="Anandu P R" w:date="2021-12-16T18:14:16Z">
            <w:rPr>
              <w:rFonts w:ascii="Liberation Serif" w:cs="Liberation Serif" w:eastAsia="Liberation Serif" w:hAnsi="Liberation Serif"/>
              <w:sz w:val="30"/>
              <w:szCs w:val="30"/>
            </w:rPr>
          </w:rPrChange>
        </w:rPr>
      </w:pPr>
      <w:ins w:id="660" w:author="Anandu P R" w:date="2021-12-16T17:22:29Z">
        <w:r>
          <w:rPr>
            <w:rFonts w:ascii="Liberation Serif" w:cs="Liberation Serif" w:eastAsia="Liberation Serif" w:hAnsi="Liberation Serif"/>
            <w:color w:val="000080"/>
            <w:sz w:val="30"/>
            <w:szCs w:val="30"/>
            <w:rtl w:val="off"/>
            <w:rPrChange w:id="661" w:author="Anandu P R" w:date="2021-12-16T18:14:16Z">
              <w:rPr>
                <w:rFonts w:ascii="Liberation Serif" w:cs="Liberation Serif" w:eastAsia="Liberation Serif" w:hAnsi="Liberation Serif"/>
                <w:sz w:val="30"/>
                <w:szCs w:val="30"/>
              </w:rPr>
            </w:rPrChange>
          </w:rPr>
          <w:t>Enter a new password</w:t>
        </w:r>
      </w:ins>
    </w:p>
    <w:p>
      <w:pPr>
        <w:spacing w:before="100" w:after="100"/>
        <w:rPr>
          <w:rFonts w:ascii="Liberation Serif" w:cs="Liberation Serif" w:eastAsia="Liberation Serif" w:hAnsi="Liberation Serif"/>
          <w:ins w:id="662" w:author="Anandu P R" w:date="2021-12-16T17:22:29Z"/>
          <w:color w:val="000080"/>
          <w:sz w:val="30"/>
          <w:szCs w:val="30"/>
          <w:rPrChange w:id="663" w:author="Anandu P R" w:date="2021-12-16T18:14:16Z">
            <w:rPr>
              <w:rFonts w:ascii="Liberation Serif" w:cs="Liberation Serif" w:eastAsia="Liberation Serif" w:hAnsi="Liberation Serif"/>
              <w:sz w:val="30"/>
              <w:szCs w:val="30"/>
            </w:rPr>
          </w:rPrChange>
        </w:rPr>
      </w:pPr>
      <w:ins w:id="664" w:author="Anandu P R" w:date="2021-12-16T17:22:29Z">
        <w:r>
          <w:rPr>
            <w:rFonts w:ascii="Liberation Serif" w:cs="Liberation Serif" w:eastAsia="Liberation Serif" w:hAnsi="Liberation Serif"/>
            <w:color w:val="000080"/>
            <w:sz w:val="30"/>
            <w:szCs w:val="30"/>
            <w:rtl w:val="off"/>
            <w:rPrChange w:id="665" w:author="Anandu P R" w:date="2021-12-16T18:14:16Z">
              <w:rPr>
                <w:rFonts w:ascii="Liberation Serif" w:cs="Liberation Serif" w:eastAsia="Liberation Serif" w:hAnsi="Liberation Serif"/>
                <w:sz w:val="30"/>
                <w:szCs w:val="30"/>
              </w:rPr>
            </w:rPrChange>
          </w:rPr>
          <w:t>Confirm the new password</w:t>
        </w:r>
      </w:ins>
    </w:p>
    <w:p>
      <w:pPr>
        <w:spacing w:before="100" w:after="100"/>
        <w:rPr>
          <w:rFonts w:ascii="Liberation Serif" w:cs="Liberation Serif" w:eastAsia="Liberation Serif" w:hAnsi="Liberation Serif"/>
          <w:ins w:id="666" w:author="Anandu P R" w:date="2021-12-16T17:22:29Z"/>
          <w:color w:val="000080"/>
          <w:sz w:val="30"/>
          <w:szCs w:val="30"/>
          <w:rPrChange w:id="667" w:author="Anandu P R" w:date="2021-12-16T18:14:16Z">
            <w:rPr>
              <w:rFonts w:ascii="Liberation Serif" w:cs="Liberation Serif" w:eastAsia="Liberation Serif" w:hAnsi="Liberation Serif"/>
              <w:sz w:val="30"/>
              <w:szCs w:val="30"/>
            </w:rPr>
          </w:rPrChange>
        </w:rPr>
      </w:pPr>
      <w:ins w:id="668" w:author="Anandu P R" w:date="2021-12-16T17:22:29Z">
        <w:r>
          <w:rPr>
            <w:rFonts w:ascii="Liberation Serif" w:cs="Liberation Serif" w:eastAsia="Liberation Serif" w:hAnsi="Liberation Serif"/>
            <w:color w:val="000080"/>
            <w:sz w:val="30"/>
            <w:szCs w:val="30"/>
            <w:rtl w:val="off"/>
            <w:rPrChange w:id="669" w:author="Anandu P R" w:date="2021-12-16T18:14:16Z">
              <w:rPr>
                <w:rFonts w:ascii="Liberation Serif" w:cs="Liberation Serif" w:eastAsia="Liberation Serif" w:hAnsi="Liberation Serif"/>
                <w:sz w:val="30"/>
                <w:szCs w:val="30"/>
              </w:rPr>
            </w:rPrChange>
          </w:rPr>
          <w:t>Press Next</w:t>
        </w:r>
      </w:ins>
    </w:p>
    <w:p>
      <w:pPr>
        <w:rPr>
          <w:rFonts w:ascii="Liberation Serif" w:cs="Liberation Serif" w:eastAsia="Liberation Serif" w:hAnsi="Liberation Serif"/>
          <w:ins w:id="670" w:author="Anandu P R" w:date="2021-12-16T17:22:29Z"/>
          <w:color w:val="000080"/>
          <w:sz w:val="30"/>
          <w:szCs w:val="30"/>
          <w:rPrChange w:id="671" w:author="Anandu P R" w:date="2021-12-16T18:14:16Z">
            <w:rPr>
              <w:rFonts w:ascii="Liberation Serif" w:cs="Liberation Serif" w:eastAsia="Liberation Serif" w:hAnsi="Liberation Serif"/>
              <w:sz w:val="30"/>
              <w:szCs w:val="30"/>
            </w:rPr>
          </w:rPrChange>
        </w:rPr>
      </w:pPr>
      <w:ins w:id="672" w:author="Anandu P R" w:date="2021-12-16T17:22:29Z">
        <w:r>
          <w:rPr>
            <w:rFonts w:ascii="Liberation Serif" w:cs="Liberation Serif" w:eastAsia="Liberation Serif" w:hAnsi="Liberation Serif"/>
            <w:sz w:val="30"/>
            <w:szCs w:val="30"/>
          </w:rPr>
          <w:drawing xmlns:mc="http://schemas.openxmlformats.org/markup-compatibility/2006">
            <wp:inline distT="0" distB="0" distL="0" distR="0">
              <wp:extent cx="5731200" cy="3225800"/>
              <wp:effectExtent l="0" t="0" r="0" b="0"/>
              <wp:docPr id="32" name="image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18.png"/>
                      <pic:cNvPicPr preferRelativeResize="0"/>
                    </pic:nvPicPr>
                    <pic:blipFill>
                      <a:blip r:embed="rId45"/>
                      <a:srcRect/>
                      <a:stretch>
                        <a:fillRect/>
                      </a:stretch>
                    </pic:blipFill>
                    <pic:spPr>
                      <a:xfrm>
                        <a:off x="0" y="0"/>
                        <a:ext cx="5731200" cy="3225800"/>
                      </a:xfrm>
                      <a:prstGeom prst="rect">
                        <a:avLst/>
                      </a:prstGeom>
                    </pic:spPr>
                  </pic:pic>
                </a:graphicData>
              </a:graphic>
            </wp:inline>
          </w:drawing>
        </w:r>
      </w:ins>
    </w:p>
    <w:p>
      <w:pPr>
        <w:rPr>
          <w:rFonts w:ascii="Liberation Serif" w:cs="Liberation Serif" w:eastAsia="Liberation Serif" w:hAnsi="Liberation Serif"/>
          <w:ins w:id="673" w:author="Anandu P R" w:date="2021-12-16T17:22:29Z"/>
          <w:color w:val="000080"/>
          <w:sz w:val="30"/>
          <w:szCs w:val="30"/>
          <w:rPrChange w:id="674" w:author="Anandu P R" w:date="2021-12-16T18:14:16Z">
            <w:rPr>
              <w:rFonts w:ascii="Liberation Serif" w:cs="Liberation Serif" w:eastAsia="Liberation Serif" w:hAnsi="Liberation Serif"/>
              <w:sz w:val="30"/>
              <w:szCs w:val="30"/>
            </w:rPr>
          </w:rPrChange>
        </w:rPr>
      </w:pPr>
    </w:p>
    <w:p>
      <w:pPr>
        <w:rPr>
          <w:rFonts w:ascii="Liberation Serif" w:cs="Liberation Serif" w:eastAsia="Liberation Serif" w:hAnsi="Liberation Serif"/>
          <w:ins w:id="675" w:author="Anandu P R" w:date="2021-12-16T17:22:29Z"/>
          <w:color w:val="000080"/>
          <w:sz w:val="30"/>
          <w:szCs w:val="30"/>
          <w:rPrChange w:id="676" w:author="Anandu P R" w:date="2021-12-16T18:14:16Z">
            <w:rPr>
              <w:rFonts w:ascii="Liberation Serif" w:cs="Liberation Serif" w:eastAsia="Liberation Serif" w:hAnsi="Liberation Serif"/>
              <w:sz w:val="30"/>
              <w:szCs w:val="30"/>
            </w:rPr>
          </w:rPrChange>
        </w:rPr>
      </w:pPr>
      <w:ins w:id="677" w:author="Anandu P R" w:date="2021-12-16T17:22:29Z">
        <w:r>
          <w:rPr>
            <w:rFonts w:ascii="Liberation Serif" w:cs="Liberation Serif" w:eastAsia="Liberation Serif" w:hAnsi="Liberation Serif"/>
            <w:color w:val="000080"/>
            <w:sz w:val="30"/>
            <w:szCs w:val="30"/>
            <w:rtl w:val="off"/>
            <w:rPrChange w:id="678" w:author="Anandu P R" w:date="2021-12-16T18:14:16Z">
              <w:rPr>
                <w:rFonts w:ascii="Liberation Serif" w:cs="Liberation Serif" w:eastAsia="Liberation Serif" w:hAnsi="Liberation Serif"/>
                <w:sz w:val="30"/>
                <w:szCs w:val="30"/>
              </w:rPr>
            </w:rPrChange>
          </w:rPr>
          <w:t>Change Password</w:t>
        </w:r>
      </w:ins>
    </w:p>
    <w:p>
      <w:pPr>
        <w:spacing w:before="100" w:after="100"/>
        <w:rPr>
          <w:rFonts w:ascii="Liberation Serif" w:cs="Liberation Serif" w:eastAsia="Liberation Serif" w:hAnsi="Liberation Serif"/>
          <w:ins w:id="679" w:author="Anandu P R" w:date="2021-12-16T17:22:29Z"/>
          <w:color w:val="000080"/>
          <w:sz w:val="30"/>
          <w:szCs w:val="30"/>
          <w:rPrChange w:id="680" w:author="Anandu P R" w:date="2021-12-16T18:14:16Z">
            <w:rPr>
              <w:rFonts w:ascii="Liberation Serif" w:cs="Liberation Serif" w:eastAsia="Liberation Serif" w:hAnsi="Liberation Serif"/>
              <w:sz w:val="30"/>
              <w:szCs w:val="30"/>
            </w:rPr>
          </w:rPrChange>
        </w:rPr>
      </w:pPr>
      <w:ins w:id="681" w:author="Anandu P R" w:date="2021-12-16T17:22:29Z">
        <w:r>
          <w:rPr>
            <w:rFonts w:ascii="Liberation Serif" w:cs="Liberation Serif" w:eastAsia="Liberation Serif" w:hAnsi="Liberation Serif"/>
            <w:color w:val="000080"/>
            <w:sz w:val="30"/>
            <w:szCs w:val="30"/>
            <w:rtl w:val="off"/>
            <w:rPrChange w:id="682" w:author="Anandu P R" w:date="2021-12-16T18:14:16Z">
              <w:rPr>
                <w:rFonts w:ascii="Liberation Serif" w:cs="Liberation Serif" w:eastAsia="Liberation Serif" w:hAnsi="Liberation Serif"/>
                <w:sz w:val="30"/>
                <w:szCs w:val="30"/>
              </w:rPr>
            </w:rPrChange>
          </w:rPr>
          <w:t>The next screen will ask you if there is a black border around the desktop. The desktop should take up the entire screen. If it doesn’t, Raspberry Pi OS can make the adjustment to fill the black space. This change will take effect when the Raspberry Pi is restarted.</w:t>
        </w:r>
      </w:ins>
    </w:p>
    <w:p>
      <w:pPr>
        <w:spacing w:after="100"/>
        <w:rPr>
          <w:rFonts w:ascii="Liberation Serif" w:cs="Liberation Serif" w:eastAsia="Liberation Serif" w:hAnsi="Liberation Serif"/>
          <w:ins w:id="683" w:author="Anandu P R" w:date="2021-12-16T17:22:29Z"/>
          <w:color w:val="000080"/>
          <w:sz w:val="30"/>
          <w:szCs w:val="30"/>
          <w:rPrChange w:id="684" w:author="Anandu P R" w:date="2021-12-16T18:14:16Z">
            <w:rPr>
              <w:rFonts w:ascii="Liberation Serif" w:cs="Liberation Serif" w:eastAsia="Liberation Serif" w:hAnsi="Liberation Serif"/>
              <w:sz w:val="30"/>
              <w:szCs w:val="30"/>
            </w:rPr>
          </w:rPrChange>
        </w:rPr>
      </w:pPr>
      <w:ins w:id="685" w:author="Anandu P R" w:date="2021-12-16T17:22:29Z">
        <w:r>
          <w:rPr>
            <w:rFonts w:ascii="Liberation Serif" w:cs="Liberation Serif" w:eastAsia="Liberation Serif" w:hAnsi="Liberation Serif"/>
            <w:color w:val="000080"/>
            <w:sz w:val="30"/>
            <w:szCs w:val="30"/>
            <w:rtl w:val="off"/>
            <w:rPrChange w:id="686" w:author="Anandu P R" w:date="2021-12-16T18:14:16Z">
              <w:rPr>
                <w:rFonts w:ascii="Liberation Serif" w:cs="Liberation Serif" w:eastAsia="Liberation Serif" w:hAnsi="Liberation Serif"/>
                <w:sz w:val="30"/>
                <w:szCs w:val="30"/>
              </w:rPr>
            </w:rPrChange>
          </w:rPr>
          <w:t>Select the checkbox if the screen shows a black border around the desktop.</w:t>
        </w:r>
      </w:ins>
    </w:p>
    <w:p>
      <w:pPr>
        <w:spacing w:before="100" w:after="100"/>
        <w:rPr>
          <w:rFonts w:ascii="Liberation Serif" w:cs="Liberation Serif" w:eastAsia="Liberation Serif" w:hAnsi="Liberation Serif"/>
          <w:ins w:id="687" w:author="Anandu P R" w:date="2021-12-16T17:22:29Z"/>
          <w:color w:val="000080"/>
          <w:sz w:val="30"/>
          <w:szCs w:val="30"/>
          <w:rPrChange w:id="688" w:author="Anandu P R" w:date="2021-12-16T18:14:16Z">
            <w:rPr>
              <w:rFonts w:ascii="Liberation Serif" w:cs="Liberation Serif" w:eastAsia="Liberation Serif" w:hAnsi="Liberation Serif"/>
              <w:sz w:val="30"/>
              <w:szCs w:val="30"/>
            </w:rPr>
          </w:rPrChange>
        </w:rPr>
      </w:pPr>
      <w:ins w:id="689" w:author="Anandu P R" w:date="2021-12-16T17:22:29Z">
        <w:r>
          <w:rPr>
            <w:rFonts w:ascii="Liberation Serif" w:cs="Liberation Serif" w:eastAsia="Liberation Serif" w:hAnsi="Liberation Serif"/>
            <w:color w:val="000080"/>
            <w:sz w:val="30"/>
            <w:szCs w:val="30"/>
            <w:rtl w:val="off"/>
            <w:rPrChange w:id="690" w:author="Anandu P R" w:date="2021-12-16T18:14:16Z">
              <w:rPr>
                <w:rFonts w:ascii="Liberation Serif" w:cs="Liberation Serif" w:eastAsia="Liberation Serif" w:hAnsi="Liberation Serif"/>
                <w:sz w:val="30"/>
                <w:szCs w:val="30"/>
              </w:rPr>
            </w:rPrChange>
          </w:rPr>
          <w:t>Press Next</w:t>
        </w:r>
      </w:ins>
    </w:p>
    <w:p>
      <w:pPr>
        <w:rPr>
          <w:rFonts w:ascii="Liberation Serif" w:cs="Liberation Serif" w:eastAsia="Liberation Serif" w:hAnsi="Liberation Serif"/>
          <w:ins w:id="691" w:author="Anandu P R" w:date="2021-12-16T17:22:29Z"/>
          <w:color w:val="000080"/>
          <w:sz w:val="30"/>
          <w:szCs w:val="30"/>
          <w:rPrChange w:id="692" w:author="Anandu P R" w:date="2021-12-16T18:14:16Z">
            <w:rPr>
              <w:rFonts w:ascii="Liberation Serif" w:cs="Liberation Serif" w:eastAsia="Liberation Serif" w:hAnsi="Liberation Serif"/>
              <w:sz w:val="30"/>
              <w:szCs w:val="30"/>
            </w:rPr>
          </w:rPrChange>
        </w:rPr>
      </w:pPr>
      <w:ins w:id="693" w:author="Anandu P R" w:date="2021-12-16T17:22:29Z">
        <w:r>
          <w:rPr>
            <w:rFonts w:ascii="Liberation Serif" w:cs="Liberation Serif" w:eastAsia="Liberation Serif" w:hAnsi="Liberation Serif"/>
            <w:sz w:val="30"/>
            <w:szCs w:val="30"/>
          </w:rPr>
          <w:drawing xmlns:mc="http://schemas.openxmlformats.org/markup-compatibility/2006">
            <wp:inline distT="0" distB="0" distL="0" distR="0">
              <wp:extent cx="5731200" cy="3225800"/>
              <wp:effectExtent l="0" t="0" r="0" b="0"/>
              <wp:docPr id="33" name="imag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46"/>
                      <a:srcRect/>
                      <a:stretch>
                        <a:fillRect/>
                      </a:stretch>
                    </pic:blipFill>
                    <pic:spPr>
                      <a:xfrm>
                        <a:off x="0" y="0"/>
                        <a:ext cx="5731200" cy="3225800"/>
                      </a:xfrm>
                      <a:prstGeom prst="rect">
                        <a:avLst/>
                      </a:prstGeom>
                    </pic:spPr>
                  </pic:pic>
                </a:graphicData>
              </a:graphic>
            </wp:inline>
          </w:drawing>
        </w:r>
      </w:ins>
    </w:p>
    <w:p>
      <w:pPr>
        <w:rPr>
          <w:rFonts w:ascii="Liberation Serif" w:cs="Liberation Serif" w:eastAsia="Liberation Serif" w:hAnsi="Liberation Serif"/>
          <w:ins w:id="694" w:author="Anandu P R" w:date="2021-12-16T17:22:29Z"/>
          <w:color w:val="000080"/>
          <w:sz w:val="30"/>
          <w:szCs w:val="30"/>
          <w:rPrChange w:id="695" w:author="Anandu P R" w:date="2021-12-16T18:14:16Z">
            <w:rPr>
              <w:rFonts w:ascii="Liberation Serif" w:cs="Liberation Serif" w:eastAsia="Liberation Serif" w:hAnsi="Liberation Serif"/>
              <w:sz w:val="30"/>
              <w:szCs w:val="30"/>
            </w:rPr>
          </w:rPrChange>
        </w:rPr>
      </w:pPr>
    </w:p>
    <w:p>
      <w:pPr>
        <w:rPr>
          <w:rFonts w:ascii="Liberation Serif" w:cs="Liberation Serif" w:eastAsia="Liberation Serif" w:hAnsi="Liberation Serif"/>
          <w:ins w:id="696" w:author="Anandu P R" w:date="2021-12-16T17:22:29Z"/>
          <w:color w:val="000080"/>
          <w:sz w:val="30"/>
          <w:szCs w:val="30"/>
          <w:rPrChange w:id="697" w:author="Anandu P R" w:date="2021-12-16T18:14:16Z">
            <w:rPr>
              <w:rFonts w:ascii="Liberation Serif" w:cs="Liberation Serif" w:eastAsia="Liberation Serif" w:hAnsi="Liberation Serif"/>
              <w:sz w:val="30"/>
              <w:szCs w:val="30"/>
            </w:rPr>
          </w:rPrChange>
        </w:rPr>
      </w:pPr>
      <w:ins w:id="698" w:author="Anandu P R" w:date="2021-12-16T17:22:29Z">
        <w:r>
          <w:rPr>
            <w:rFonts w:ascii="Liberation Serif" w:cs="Liberation Serif" w:eastAsia="Liberation Serif" w:hAnsi="Liberation Serif"/>
            <w:color w:val="000080"/>
            <w:sz w:val="30"/>
            <w:szCs w:val="30"/>
            <w:rtl w:val="off"/>
            <w:rPrChange w:id="699" w:author="Anandu P R" w:date="2021-12-16T18:14:16Z">
              <w:rPr>
                <w:rFonts w:ascii="Liberation Serif" w:cs="Liberation Serif" w:eastAsia="Liberation Serif" w:hAnsi="Liberation Serif"/>
                <w:sz w:val="30"/>
                <w:szCs w:val="30"/>
              </w:rPr>
            </w:rPrChange>
          </w:rPr>
          <w:t>Set Up Screen</w:t>
        </w:r>
      </w:ins>
    </w:p>
    <w:p>
      <w:pPr>
        <w:spacing w:before="100" w:after="100"/>
        <w:rPr>
          <w:rFonts w:ascii="Liberation Serif" w:cs="Liberation Serif" w:eastAsia="Liberation Serif" w:hAnsi="Liberation Serif"/>
          <w:ins w:id="700" w:author="Anandu P R" w:date="2021-12-16T17:22:29Z"/>
          <w:color w:val="000080"/>
          <w:sz w:val="30"/>
          <w:szCs w:val="30"/>
          <w:rPrChange w:id="701" w:author="Anandu P R" w:date="2021-12-16T18:14:16Z">
            <w:rPr>
              <w:rFonts w:ascii="Liberation Serif" w:cs="Liberation Serif" w:eastAsia="Liberation Serif" w:hAnsi="Liberation Serif"/>
              <w:sz w:val="30"/>
              <w:szCs w:val="30"/>
            </w:rPr>
          </w:rPrChange>
        </w:rPr>
      </w:pPr>
      <w:ins w:id="702" w:author="Anandu P R" w:date="2021-12-16T17:22:29Z">
        <w:r>
          <w:rPr>
            <w:rFonts w:ascii="Liberation Serif" w:cs="Liberation Serif" w:eastAsia="Liberation Serif" w:hAnsi="Liberation Serif"/>
            <w:color w:val="000080"/>
            <w:sz w:val="30"/>
            <w:szCs w:val="30"/>
            <w:rtl w:val="off"/>
            <w:rPrChange w:id="703" w:author="Anandu P R" w:date="2021-12-16T18:14:16Z">
              <w:rPr>
                <w:rFonts w:ascii="Liberation Serif" w:cs="Liberation Serif" w:eastAsia="Liberation Serif" w:hAnsi="Liberation Serif"/>
                <w:sz w:val="30"/>
                <w:szCs w:val="30"/>
              </w:rPr>
            </w:rPrChange>
          </w:rPr>
          <w:t>The next screen will prompt you to connect the Raspberry Pi to a wireless network. If no internet connection is available you can press the skip button to proceed past this step. If you have a wired connection you will not see this step.</w:t>
        </w:r>
      </w:ins>
    </w:p>
    <w:p>
      <w:pPr>
        <w:spacing w:after="100"/>
        <w:rPr>
          <w:rFonts w:ascii="Liberation Serif" w:cs="Liberation Serif" w:eastAsia="Liberation Serif" w:hAnsi="Liberation Serif"/>
          <w:ins w:id="704" w:author="Anandu P R" w:date="2021-12-16T17:22:29Z"/>
          <w:color w:val="000080"/>
          <w:sz w:val="30"/>
          <w:szCs w:val="30"/>
          <w:rPrChange w:id="705" w:author="Anandu P R" w:date="2021-12-16T18:14:16Z">
            <w:rPr>
              <w:rFonts w:ascii="Liberation Serif" w:cs="Liberation Serif" w:eastAsia="Liberation Serif" w:hAnsi="Liberation Serif"/>
              <w:sz w:val="30"/>
              <w:szCs w:val="30"/>
            </w:rPr>
          </w:rPrChange>
        </w:rPr>
      </w:pPr>
      <w:ins w:id="706" w:author="Anandu P R" w:date="2021-12-16T17:22:29Z">
        <w:r>
          <w:rPr>
            <w:rFonts w:ascii="Liberation Serif" w:cs="Liberation Serif" w:eastAsia="Liberation Serif" w:hAnsi="Liberation Serif"/>
            <w:color w:val="000080"/>
            <w:sz w:val="30"/>
            <w:szCs w:val="30"/>
            <w:rtl w:val="off"/>
            <w:rPrChange w:id="707" w:author="Anandu P R" w:date="2021-12-16T18:14:16Z">
              <w:rPr>
                <w:rFonts w:ascii="Liberation Serif" w:cs="Liberation Serif" w:eastAsia="Liberation Serif" w:hAnsi="Liberation Serif"/>
                <w:sz w:val="30"/>
                <w:szCs w:val="30"/>
              </w:rPr>
            </w:rPrChange>
          </w:rPr>
          <w:t>Select a Wireless Network</w:t>
        </w:r>
      </w:ins>
    </w:p>
    <w:p>
      <w:pPr>
        <w:spacing w:before="100" w:after="100"/>
        <w:rPr>
          <w:rFonts w:ascii="Liberation Serif" w:cs="Liberation Serif" w:eastAsia="Liberation Serif" w:hAnsi="Liberation Serif"/>
          <w:ins w:id="708" w:author="Anandu P R" w:date="2021-12-16T17:22:29Z"/>
          <w:color w:val="000080"/>
          <w:sz w:val="30"/>
          <w:szCs w:val="30"/>
          <w:rPrChange w:id="709" w:author="Anandu P R" w:date="2021-12-16T18:14:16Z">
            <w:rPr>
              <w:rFonts w:ascii="Liberation Serif" w:cs="Liberation Serif" w:eastAsia="Liberation Serif" w:hAnsi="Liberation Serif"/>
              <w:sz w:val="30"/>
              <w:szCs w:val="30"/>
            </w:rPr>
          </w:rPrChange>
        </w:rPr>
      </w:pPr>
      <w:ins w:id="710" w:author="Anandu P R" w:date="2021-12-16T17:22:29Z">
        <w:r>
          <w:rPr>
            <w:rFonts w:ascii="Liberation Serif" w:cs="Liberation Serif" w:eastAsia="Liberation Serif" w:hAnsi="Liberation Serif"/>
            <w:color w:val="000080"/>
            <w:sz w:val="30"/>
            <w:szCs w:val="30"/>
            <w:rtl w:val="off"/>
            <w:rPrChange w:id="711" w:author="Anandu P R" w:date="2021-12-16T18:14:16Z">
              <w:rPr>
                <w:rFonts w:ascii="Liberation Serif" w:cs="Liberation Serif" w:eastAsia="Liberation Serif" w:hAnsi="Liberation Serif"/>
                <w:sz w:val="30"/>
                <w:szCs w:val="30"/>
              </w:rPr>
            </w:rPrChange>
          </w:rPr>
          <w:t>Press Next</w:t>
        </w:r>
      </w:ins>
    </w:p>
    <w:p>
      <w:pPr>
        <w:rPr>
          <w:rFonts w:ascii="Liberation Serif" w:cs="Liberation Serif" w:eastAsia="Liberation Serif" w:hAnsi="Liberation Serif"/>
          <w:ins w:id="712" w:author="Anandu P R" w:date="2021-12-16T17:22:29Z"/>
          <w:color w:val="000080"/>
          <w:sz w:val="30"/>
          <w:szCs w:val="30"/>
          <w:rPrChange w:id="713" w:author="Anandu P R" w:date="2021-12-16T18:14:16Z">
            <w:rPr>
              <w:rFonts w:ascii="Liberation Serif" w:cs="Liberation Serif" w:eastAsia="Liberation Serif" w:hAnsi="Liberation Serif"/>
              <w:sz w:val="30"/>
              <w:szCs w:val="30"/>
            </w:rPr>
          </w:rPrChange>
        </w:rPr>
      </w:pPr>
      <w:ins w:id="714" w:author="Anandu P R" w:date="2021-12-16T17:22:29Z">
        <w:r>
          <w:rPr>
            <w:rFonts w:ascii="Liberation Serif" w:cs="Liberation Serif" w:eastAsia="Liberation Serif" w:hAnsi="Liberation Serif"/>
            <w:color w:val="000080"/>
            <w:sz w:val="30"/>
            <w:szCs w:val="30"/>
            <w:rtl w:val="off"/>
            <w:rPrChange w:id="715" w:author="Anandu P R" w:date="2021-12-16T18:14:16Z">
              <w:rPr>
                <w:rFonts w:ascii="Liberation Serif" w:cs="Liberation Serif" w:eastAsia="Liberation Serif" w:hAnsi="Liberation Serif"/>
                <w:sz w:val="30"/>
                <w:szCs w:val="30"/>
              </w:rPr>
            </w:rPrChange>
          </w:rPr>
          <w:t>Select Wireless Network</w:t>
        </w:r>
      </w:ins>
    </w:p>
    <w:p>
      <w:pPr>
        <w:spacing w:before="100" w:after="100"/>
        <w:rPr>
          <w:rFonts w:ascii="Liberation Serif" w:cs="Liberation Serif" w:eastAsia="Liberation Serif" w:hAnsi="Liberation Serif"/>
          <w:ins w:id="716" w:author="Anandu P R" w:date="2021-12-16T17:22:29Z"/>
          <w:color w:val="000080"/>
          <w:sz w:val="30"/>
          <w:szCs w:val="30"/>
          <w:rPrChange w:id="717" w:author="Anandu P R" w:date="2021-12-16T18:14:16Z">
            <w:rPr>
              <w:rFonts w:ascii="Liberation Serif" w:cs="Liberation Serif" w:eastAsia="Liberation Serif" w:hAnsi="Liberation Serif"/>
              <w:sz w:val="30"/>
              <w:szCs w:val="30"/>
            </w:rPr>
          </w:rPrChange>
        </w:rPr>
      </w:pPr>
      <w:ins w:id="718" w:author="Anandu P R" w:date="2021-12-16T17:22:29Z">
        <w:r>
          <w:rPr>
            <w:rFonts w:ascii="Liberation Serif" w:cs="Liberation Serif" w:eastAsia="Liberation Serif" w:hAnsi="Liberation Serif"/>
            <w:color w:val="000080"/>
            <w:sz w:val="30"/>
            <w:szCs w:val="30"/>
            <w:rtl w:val="off"/>
            <w:rPrChange w:id="719" w:author="Anandu P R" w:date="2021-12-16T18:14:16Z">
              <w:rPr>
                <w:rFonts w:ascii="Liberation Serif" w:cs="Liberation Serif" w:eastAsia="Liberation Serif" w:hAnsi="Liberation Serif"/>
                <w:sz w:val="30"/>
                <w:szCs w:val="30"/>
              </w:rPr>
            </w:rPrChange>
          </w:rPr>
          <w:t>The next screen will prompt you to enter the wireless network password. You can uncheck “hide characters” to see the characters you are typing.</w:t>
        </w:r>
      </w:ins>
    </w:p>
    <w:p>
      <w:pPr>
        <w:spacing w:after="100"/>
        <w:rPr>
          <w:rFonts w:ascii="Liberation Serif" w:cs="Liberation Serif" w:eastAsia="Liberation Serif" w:hAnsi="Liberation Serif"/>
          <w:ins w:id="720" w:author="Anandu P R" w:date="2021-12-16T17:22:29Z"/>
          <w:color w:val="000080"/>
          <w:sz w:val="30"/>
          <w:szCs w:val="30"/>
          <w:rPrChange w:id="721" w:author="Anandu P R" w:date="2021-12-16T18:14:16Z">
            <w:rPr>
              <w:rFonts w:ascii="Liberation Serif" w:cs="Liberation Serif" w:eastAsia="Liberation Serif" w:hAnsi="Liberation Serif"/>
              <w:sz w:val="30"/>
              <w:szCs w:val="30"/>
            </w:rPr>
          </w:rPrChange>
        </w:rPr>
      </w:pPr>
      <w:ins w:id="722" w:author="Anandu P R" w:date="2021-12-16T17:22:29Z">
        <w:r>
          <w:rPr>
            <w:rFonts w:ascii="Liberation Serif" w:cs="Liberation Serif" w:eastAsia="Liberation Serif" w:hAnsi="Liberation Serif"/>
            <w:color w:val="000080"/>
            <w:sz w:val="30"/>
            <w:szCs w:val="30"/>
            <w:rtl w:val="off"/>
            <w:rPrChange w:id="723" w:author="Anandu P R" w:date="2021-12-16T18:14:16Z">
              <w:rPr>
                <w:rFonts w:ascii="Liberation Serif" w:cs="Liberation Serif" w:eastAsia="Liberation Serif" w:hAnsi="Liberation Serif"/>
                <w:sz w:val="30"/>
                <w:szCs w:val="30"/>
              </w:rPr>
            </w:rPrChange>
          </w:rPr>
          <w:t>Enter Wireless Network Password</w:t>
        </w:r>
      </w:ins>
    </w:p>
    <w:p>
      <w:pPr>
        <w:spacing w:before="100" w:after="100"/>
        <w:rPr>
          <w:rFonts w:ascii="Liberation Serif" w:cs="Liberation Serif" w:eastAsia="Liberation Serif" w:hAnsi="Liberation Serif"/>
          <w:ins w:id="724" w:author="Anandu P R" w:date="2021-12-16T17:22:29Z"/>
          <w:color w:val="000080"/>
          <w:sz w:val="30"/>
          <w:szCs w:val="30"/>
          <w:rPrChange w:id="725" w:author="Anandu P R" w:date="2021-12-16T18:14:16Z">
            <w:rPr>
              <w:rFonts w:ascii="Liberation Serif" w:cs="Liberation Serif" w:eastAsia="Liberation Serif" w:hAnsi="Liberation Serif"/>
              <w:sz w:val="30"/>
              <w:szCs w:val="30"/>
            </w:rPr>
          </w:rPrChange>
        </w:rPr>
      </w:pPr>
      <w:ins w:id="726" w:author="Anandu P R" w:date="2021-12-16T17:22:29Z">
        <w:r>
          <w:rPr>
            <w:rFonts w:ascii="Liberation Serif" w:cs="Liberation Serif" w:eastAsia="Liberation Serif" w:hAnsi="Liberation Serif"/>
            <w:color w:val="000080"/>
            <w:sz w:val="30"/>
            <w:szCs w:val="30"/>
            <w:rtl w:val="off"/>
            <w:rPrChange w:id="727" w:author="Anandu P R" w:date="2021-12-16T18:14:16Z">
              <w:rPr>
                <w:rFonts w:ascii="Liberation Serif" w:cs="Liberation Serif" w:eastAsia="Liberation Serif" w:hAnsi="Liberation Serif"/>
                <w:sz w:val="30"/>
                <w:szCs w:val="30"/>
              </w:rPr>
            </w:rPrChange>
          </w:rPr>
          <w:t>Press Next</w:t>
        </w:r>
      </w:ins>
    </w:p>
    <w:p>
      <w:pPr>
        <w:rPr>
          <w:rFonts w:ascii="Liberation Serif" w:cs="Liberation Serif" w:eastAsia="Liberation Serif" w:hAnsi="Liberation Serif"/>
          <w:ins w:id="728" w:author="Anandu P R" w:date="2021-12-16T17:22:29Z"/>
          <w:color w:val="000080"/>
          <w:sz w:val="30"/>
          <w:szCs w:val="30"/>
          <w:rPrChange w:id="729" w:author="Anandu P R" w:date="2021-12-16T18:14:16Z">
            <w:rPr>
              <w:rFonts w:ascii="Liberation Serif" w:cs="Liberation Serif" w:eastAsia="Liberation Serif" w:hAnsi="Liberation Serif"/>
              <w:sz w:val="30"/>
              <w:szCs w:val="30"/>
            </w:rPr>
          </w:rPrChange>
        </w:rPr>
      </w:pPr>
    </w:p>
    <w:p>
      <w:pPr>
        <w:rPr>
          <w:rFonts w:ascii="Liberation Serif" w:cs="Liberation Serif" w:eastAsia="Liberation Serif" w:hAnsi="Liberation Serif"/>
          <w:ins w:id="730" w:author="Anandu P R" w:date="2021-12-16T17:22:29Z"/>
          <w:color w:val="000080"/>
          <w:sz w:val="30"/>
          <w:szCs w:val="30"/>
          <w:rPrChange w:id="731" w:author="Anandu P R" w:date="2021-12-16T18:14:16Z">
            <w:rPr>
              <w:rFonts w:ascii="Liberation Serif" w:cs="Liberation Serif" w:eastAsia="Liberation Serif" w:hAnsi="Liberation Serif"/>
              <w:sz w:val="30"/>
              <w:szCs w:val="30"/>
            </w:rPr>
          </w:rPrChange>
        </w:rPr>
      </w:pPr>
      <w:ins w:id="732" w:author="Anandu P R" w:date="2021-12-16T17:22:29Z">
        <w:r>
          <w:rPr>
            <w:rFonts w:ascii="Liberation Serif" w:cs="Liberation Serif" w:eastAsia="Liberation Serif" w:hAnsi="Liberation Serif"/>
            <w:sz w:val="30"/>
            <w:szCs w:val="30"/>
          </w:rPr>
          <w:drawing xmlns:mc="http://schemas.openxmlformats.org/markup-compatibility/2006">
            <wp:inline distT="0" distB="0" distL="0" distR="0">
              <wp:extent cx="5731200" cy="3225800"/>
              <wp:effectExtent l="0" t="0" r="0" b="0"/>
              <wp:docPr id="34" name="image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20.png"/>
                      <pic:cNvPicPr preferRelativeResize="0"/>
                    </pic:nvPicPr>
                    <pic:blipFill>
                      <a:blip r:embed="rId47"/>
                      <a:srcRect/>
                      <a:stretch>
                        <a:fillRect/>
                      </a:stretch>
                    </pic:blipFill>
                    <pic:spPr>
                      <a:xfrm>
                        <a:off x="0" y="0"/>
                        <a:ext cx="5731200" cy="3225800"/>
                      </a:xfrm>
                      <a:prstGeom prst="rect">
                        <a:avLst/>
                      </a:prstGeom>
                    </pic:spPr>
                  </pic:pic>
                </a:graphicData>
              </a:graphic>
            </wp:inline>
          </w:drawing>
        </w:r>
      </w:ins>
    </w:p>
    <w:p>
      <w:pPr>
        <w:rPr>
          <w:rFonts w:ascii="Liberation Serif" w:cs="Liberation Serif" w:eastAsia="Liberation Serif" w:hAnsi="Liberation Serif"/>
          <w:ins w:id="733" w:author="Anandu P R" w:date="2021-12-16T17:22:29Z"/>
          <w:color w:val="000080"/>
          <w:sz w:val="30"/>
          <w:szCs w:val="30"/>
          <w:rPrChange w:id="734" w:author="Anandu P R" w:date="2021-12-16T18:14:16Z">
            <w:rPr>
              <w:rFonts w:ascii="Liberation Serif" w:cs="Liberation Serif" w:eastAsia="Liberation Serif" w:hAnsi="Liberation Serif"/>
              <w:sz w:val="30"/>
              <w:szCs w:val="30"/>
            </w:rPr>
          </w:rPrChange>
        </w:rPr>
      </w:pPr>
    </w:p>
    <w:p>
      <w:pPr>
        <w:rPr>
          <w:rFonts w:ascii="Liberation Serif" w:cs="Liberation Serif" w:eastAsia="Liberation Serif" w:hAnsi="Liberation Serif"/>
          <w:ins w:id="735" w:author="Anandu P R" w:date="2021-12-16T17:22:29Z"/>
          <w:color w:val="000080"/>
          <w:sz w:val="30"/>
          <w:szCs w:val="30"/>
          <w:rPrChange w:id="736" w:author="Anandu P R" w:date="2021-12-16T18:14:16Z">
            <w:rPr>
              <w:rFonts w:ascii="Liberation Serif" w:cs="Liberation Serif" w:eastAsia="Liberation Serif" w:hAnsi="Liberation Serif"/>
              <w:sz w:val="30"/>
              <w:szCs w:val="30"/>
            </w:rPr>
          </w:rPrChange>
        </w:rPr>
      </w:pPr>
      <w:ins w:id="737" w:author="Anandu P R" w:date="2021-12-16T17:22:29Z">
        <w:r>
          <w:rPr>
            <w:rFonts w:ascii="Liberation Serif" w:cs="Liberation Serif" w:eastAsia="Liberation Serif" w:hAnsi="Liberation Serif"/>
            <w:color w:val="000080"/>
            <w:sz w:val="30"/>
            <w:szCs w:val="30"/>
            <w:rtl w:val="off"/>
            <w:rPrChange w:id="738" w:author="Anandu P R" w:date="2021-12-16T18:14:16Z">
              <w:rPr>
                <w:rFonts w:ascii="Liberation Serif" w:cs="Liberation Serif" w:eastAsia="Liberation Serif" w:hAnsi="Liberation Serif"/>
                <w:sz w:val="30"/>
                <w:szCs w:val="30"/>
              </w:rPr>
            </w:rPrChange>
          </w:rPr>
          <w:t>Wireless Network Password</w:t>
        </w:r>
      </w:ins>
    </w:p>
    <w:p>
      <w:pPr>
        <w:spacing w:before="100" w:after="100"/>
        <w:rPr>
          <w:rFonts w:ascii="Liberation Serif" w:cs="Liberation Serif" w:eastAsia="Liberation Serif" w:hAnsi="Liberation Serif"/>
          <w:ins w:id="739" w:author="Anandu P R" w:date="2021-12-16T17:22:29Z"/>
          <w:color w:val="000080"/>
          <w:sz w:val="30"/>
          <w:szCs w:val="30"/>
          <w:rPrChange w:id="740" w:author="Anandu P R" w:date="2021-12-16T18:14:16Z">
            <w:rPr>
              <w:rFonts w:ascii="Liberation Serif" w:cs="Liberation Serif" w:eastAsia="Liberation Serif" w:hAnsi="Liberation Serif"/>
              <w:sz w:val="30"/>
              <w:szCs w:val="30"/>
            </w:rPr>
          </w:rPrChange>
        </w:rPr>
      </w:pPr>
      <w:ins w:id="741" w:author="Anandu P R" w:date="2021-12-16T17:22:29Z">
        <w:r>
          <w:rPr>
            <w:rFonts w:ascii="Liberation Serif" w:cs="Liberation Serif" w:eastAsia="Liberation Serif" w:hAnsi="Liberation Serif"/>
            <w:color w:val="000080"/>
            <w:sz w:val="30"/>
            <w:szCs w:val="30"/>
            <w:rtl w:val="off"/>
            <w:rPrChange w:id="742" w:author="Anandu P R" w:date="2021-12-16T18:14:16Z">
              <w:rPr>
                <w:rFonts w:ascii="Liberation Serif" w:cs="Liberation Serif" w:eastAsia="Liberation Serif" w:hAnsi="Liberation Serif"/>
                <w:sz w:val="30"/>
                <w:szCs w:val="30"/>
              </w:rPr>
            </w:rPrChange>
          </w:rPr>
          <w:t>The next screen will ask you if you’d like to have the operating system and applications checked and updated if necessary. An internet connection is required to complete this step. Press “Skip” if you’d like to continue without checking.</w:t>
        </w:r>
      </w:ins>
    </w:p>
    <w:p>
      <w:pPr>
        <w:spacing w:after="100"/>
        <w:rPr>
          <w:rFonts w:ascii="Liberation Serif" w:cs="Liberation Serif" w:eastAsia="Liberation Serif" w:hAnsi="Liberation Serif"/>
          <w:ins w:id="743" w:author="Anandu P R" w:date="2021-12-16T17:22:29Z"/>
          <w:color w:val="000080"/>
          <w:sz w:val="30"/>
          <w:szCs w:val="30"/>
          <w:rPrChange w:id="744" w:author="Anandu P R" w:date="2021-12-16T18:14:16Z">
            <w:rPr>
              <w:rFonts w:ascii="Liberation Serif" w:cs="Liberation Serif" w:eastAsia="Liberation Serif" w:hAnsi="Liberation Serif"/>
              <w:sz w:val="30"/>
              <w:szCs w:val="30"/>
            </w:rPr>
          </w:rPrChange>
        </w:rPr>
      </w:pPr>
      <w:ins w:id="745" w:author="Anandu P R" w:date="2021-12-16T17:22:29Z">
        <w:r>
          <w:rPr>
            <w:rFonts w:ascii="Liberation Serif" w:cs="Liberation Serif" w:eastAsia="Liberation Serif" w:hAnsi="Liberation Serif"/>
            <w:color w:val="000080"/>
            <w:sz w:val="30"/>
            <w:szCs w:val="30"/>
            <w:rtl w:val="off"/>
            <w:rPrChange w:id="746" w:author="Anandu P R" w:date="2021-12-16T18:14:16Z">
              <w:rPr>
                <w:rFonts w:ascii="Liberation Serif" w:cs="Liberation Serif" w:eastAsia="Liberation Serif" w:hAnsi="Liberation Serif"/>
                <w:sz w:val="30"/>
                <w:szCs w:val="30"/>
              </w:rPr>
            </w:rPrChange>
          </w:rPr>
          <w:t>Note: The time to complete this step will vary based on your internet connection and specs of your Raspberry Pi.</w:t>
        </w:r>
      </w:ins>
    </w:p>
    <w:p>
      <w:pPr>
        <w:spacing w:after="100"/>
        <w:rPr>
          <w:rFonts w:ascii="Liberation Serif" w:cs="Liberation Serif" w:eastAsia="Liberation Serif" w:hAnsi="Liberation Serif"/>
          <w:ins w:id="747" w:author="Anandu P R" w:date="2021-12-16T17:22:29Z"/>
          <w:color w:val="000080"/>
          <w:sz w:val="30"/>
          <w:szCs w:val="30"/>
          <w:rPrChange w:id="748" w:author="Anandu P R" w:date="2021-12-16T18:14:16Z">
            <w:rPr>
              <w:rFonts w:ascii="Liberation Serif" w:cs="Liberation Serif" w:eastAsia="Liberation Serif" w:hAnsi="Liberation Serif"/>
              <w:sz w:val="30"/>
              <w:szCs w:val="30"/>
            </w:rPr>
          </w:rPrChange>
        </w:rPr>
      </w:pPr>
      <w:ins w:id="749" w:author="Anandu P R" w:date="2021-12-16T17:22:29Z">
        <w:r>
          <w:rPr>
            <w:rFonts w:ascii="Liberation Serif" w:cs="Liberation Serif" w:eastAsia="Liberation Serif" w:hAnsi="Liberation Serif"/>
            <w:color w:val="000080"/>
            <w:sz w:val="30"/>
            <w:szCs w:val="30"/>
            <w:rtl w:val="off"/>
            <w:rPrChange w:id="750" w:author="Anandu P R" w:date="2021-12-16T18:14:16Z">
              <w:rPr>
                <w:rFonts w:ascii="Liberation Serif" w:cs="Liberation Serif" w:eastAsia="Liberation Serif" w:hAnsi="Liberation Serif"/>
                <w:sz w:val="30"/>
                <w:szCs w:val="30"/>
              </w:rPr>
            </w:rPrChange>
          </w:rPr>
          <w:t>Press Next</w:t>
        </w:r>
      </w:ins>
    </w:p>
    <w:p>
      <w:pPr>
        <w:rPr>
          <w:rFonts w:ascii="Liberation Serif" w:cs="Liberation Serif" w:eastAsia="Liberation Serif" w:hAnsi="Liberation Serif"/>
          <w:ins w:id="751" w:author="Anandu P R" w:date="2021-12-16T17:22:29Z"/>
          <w:color w:val="000080"/>
          <w:sz w:val="30"/>
          <w:szCs w:val="30"/>
          <w:rPrChange w:id="752" w:author="Anandu P R" w:date="2021-12-16T18:14:16Z">
            <w:rPr>
              <w:rFonts w:ascii="Liberation Serif" w:cs="Liberation Serif" w:eastAsia="Liberation Serif" w:hAnsi="Liberation Serif"/>
              <w:sz w:val="30"/>
              <w:szCs w:val="30"/>
            </w:rPr>
          </w:rPrChange>
        </w:rPr>
      </w:pPr>
      <w:ins w:id="753" w:author="Anandu P R" w:date="2021-12-16T17:22:29Z">
        <w:r>
          <w:rPr>
            <w:rFonts w:ascii="Liberation Serif" w:cs="Liberation Serif" w:eastAsia="Liberation Serif" w:hAnsi="Liberation Serif"/>
            <w:sz w:val="30"/>
            <w:szCs w:val="30"/>
          </w:rPr>
          <w:drawing xmlns:mc="http://schemas.openxmlformats.org/markup-compatibility/2006">
            <wp:inline distT="0" distB="0" distL="0" distR="0">
              <wp:extent cx="5731200" cy="3225800"/>
              <wp:effectExtent l="0" t="0" r="0" b="0"/>
              <wp:docPr id="35" name="image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7.png"/>
                      <pic:cNvPicPr preferRelativeResize="0"/>
                    </pic:nvPicPr>
                    <pic:blipFill>
                      <a:blip r:embed="rId48"/>
                      <a:srcRect/>
                      <a:stretch>
                        <a:fillRect/>
                      </a:stretch>
                    </pic:blipFill>
                    <pic:spPr>
                      <a:xfrm>
                        <a:off x="0" y="0"/>
                        <a:ext cx="5731200" cy="3225800"/>
                      </a:xfrm>
                      <a:prstGeom prst="rect">
                        <a:avLst/>
                      </a:prstGeom>
                    </pic:spPr>
                  </pic:pic>
                </a:graphicData>
              </a:graphic>
            </wp:inline>
          </w:drawing>
        </w:r>
      </w:ins>
    </w:p>
    <w:p>
      <w:pPr>
        <w:rPr>
          <w:rFonts w:ascii="Liberation Serif" w:cs="Liberation Serif" w:eastAsia="Liberation Serif" w:hAnsi="Liberation Serif"/>
          <w:ins w:id="754" w:author="Anandu P R" w:date="2021-12-16T17:22:29Z"/>
          <w:color w:val="000080"/>
          <w:sz w:val="30"/>
          <w:szCs w:val="30"/>
          <w:rPrChange w:id="755" w:author="Anandu P R" w:date="2021-12-16T18:14:16Z">
            <w:rPr>
              <w:rFonts w:ascii="Liberation Serif" w:cs="Liberation Serif" w:eastAsia="Liberation Serif" w:hAnsi="Liberation Serif"/>
              <w:sz w:val="30"/>
              <w:szCs w:val="30"/>
            </w:rPr>
          </w:rPrChange>
        </w:rPr>
      </w:pPr>
    </w:p>
    <w:p>
      <w:pPr>
        <w:rPr>
          <w:rFonts w:ascii="Liberation Serif" w:cs="Liberation Serif" w:eastAsia="Liberation Serif" w:hAnsi="Liberation Serif"/>
          <w:ins w:id="756" w:author="Anandu P R" w:date="2021-12-16T17:22:29Z"/>
          <w:color w:val="000080"/>
          <w:sz w:val="30"/>
          <w:szCs w:val="30"/>
          <w:rPrChange w:id="757" w:author="Anandu P R" w:date="2021-12-16T18:14:16Z">
            <w:rPr>
              <w:rFonts w:ascii="Liberation Serif" w:cs="Liberation Serif" w:eastAsia="Liberation Serif" w:hAnsi="Liberation Serif"/>
              <w:sz w:val="30"/>
              <w:szCs w:val="30"/>
            </w:rPr>
          </w:rPrChange>
        </w:rPr>
      </w:pPr>
      <w:ins w:id="758" w:author="Anandu P R" w:date="2021-12-16T17:22:29Z">
        <w:r>
          <w:rPr>
            <w:rFonts w:ascii="Liberation Serif" w:cs="Liberation Serif" w:eastAsia="Liberation Serif" w:hAnsi="Liberation Serif"/>
            <w:color w:val="000080"/>
            <w:sz w:val="30"/>
            <w:szCs w:val="30"/>
            <w:rtl w:val="off"/>
            <w:rPrChange w:id="759" w:author="Anandu P R" w:date="2021-12-16T18:14:16Z">
              <w:rPr>
                <w:rFonts w:ascii="Liberation Serif" w:cs="Liberation Serif" w:eastAsia="Liberation Serif" w:hAnsi="Liberation Serif"/>
                <w:sz w:val="30"/>
                <w:szCs w:val="30"/>
              </w:rPr>
            </w:rPrChange>
          </w:rPr>
          <w:t>Update Software</w:t>
        </w:r>
      </w:ins>
    </w:p>
    <w:p>
      <w:pPr>
        <w:spacing w:before="100" w:after="100"/>
        <w:rPr>
          <w:rFonts w:ascii="Liberation Serif" w:cs="Liberation Serif" w:eastAsia="Liberation Serif" w:hAnsi="Liberation Serif"/>
          <w:ins w:id="760" w:author="Anandu P R" w:date="2021-12-16T17:22:29Z"/>
          <w:color w:val="000080"/>
          <w:sz w:val="30"/>
          <w:szCs w:val="30"/>
          <w:rPrChange w:id="761" w:author="Anandu P R" w:date="2021-12-16T18:14:16Z">
            <w:rPr>
              <w:rFonts w:ascii="Liberation Serif" w:cs="Liberation Serif" w:eastAsia="Liberation Serif" w:hAnsi="Liberation Serif"/>
              <w:sz w:val="30"/>
              <w:szCs w:val="30"/>
            </w:rPr>
          </w:rPrChange>
        </w:rPr>
      </w:pPr>
      <w:ins w:id="762" w:author="Anandu P R" w:date="2021-12-16T17:22:29Z">
        <w:r>
          <w:rPr>
            <w:rFonts w:ascii="Liberation Serif" w:cs="Liberation Serif" w:eastAsia="Liberation Serif" w:hAnsi="Liberation Serif"/>
            <w:color w:val="000080"/>
            <w:sz w:val="30"/>
            <w:szCs w:val="30"/>
            <w:rtl w:val="off"/>
            <w:rPrChange w:id="763" w:author="Anandu P R" w:date="2021-12-16T18:14:16Z">
              <w:rPr>
                <w:rFonts w:ascii="Liberation Serif" w:cs="Liberation Serif" w:eastAsia="Liberation Serif" w:hAnsi="Liberation Serif"/>
                <w:sz w:val="30"/>
                <w:szCs w:val="30"/>
              </w:rPr>
            </w:rPrChange>
          </w:rPr>
          <w:t>A popup will indicate when your system is up to date.</w:t>
        </w:r>
      </w:ins>
    </w:p>
    <w:p>
      <w:pPr>
        <w:rPr>
          <w:rFonts w:ascii="Liberation Serif" w:cs="Liberation Serif" w:eastAsia="Liberation Serif" w:hAnsi="Liberation Serif"/>
          <w:ins w:id="764" w:author="Anandu P R" w:date="2021-12-16T17:22:29Z"/>
          <w:color w:val="000080"/>
          <w:sz w:val="30"/>
          <w:szCs w:val="30"/>
          <w:rPrChange w:id="765" w:author="Anandu P R" w:date="2021-12-16T18:14:16Z">
            <w:rPr>
              <w:rFonts w:ascii="Liberation Serif" w:cs="Liberation Serif" w:eastAsia="Liberation Serif" w:hAnsi="Liberation Serif"/>
              <w:sz w:val="30"/>
              <w:szCs w:val="30"/>
            </w:rPr>
          </w:rPrChange>
        </w:rPr>
      </w:pPr>
      <w:ins w:id="766" w:author="Anandu P R" w:date="2021-12-16T17:22:29Z">
        <w:r>
          <w:rPr>
            <w:rFonts w:ascii="Liberation Serif" w:cs="Liberation Serif" w:eastAsia="Liberation Serif" w:hAnsi="Liberation Serif"/>
            <w:sz w:val="30"/>
            <w:szCs w:val="30"/>
          </w:rPr>
          <w:drawing xmlns:mc="http://schemas.openxmlformats.org/markup-compatibility/2006">
            <wp:inline distT="0" distB="0" distL="0" distR="0">
              <wp:extent cx="5731200" cy="3225800"/>
              <wp:effectExtent l="0" t="0" r="0" b="0"/>
              <wp:docPr id="36" name="image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13.png"/>
                      <pic:cNvPicPr preferRelativeResize="0"/>
                    </pic:nvPicPr>
                    <pic:blipFill>
                      <a:blip r:embed="rId49"/>
                      <a:srcRect/>
                      <a:stretch>
                        <a:fillRect/>
                      </a:stretch>
                    </pic:blipFill>
                    <pic:spPr>
                      <a:xfrm>
                        <a:off x="0" y="0"/>
                        <a:ext cx="5731200" cy="3225800"/>
                      </a:xfrm>
                      <a:prstGeom prst="rect">
                        <a:avLst/>
                      </a:prstGeom>
                    </pic:spPr>
                  </pic:pic>
                </a:graphicData>
              </a:graphic>
            </wp:inline>
          </w:drawing>
        </w:r>
      </w:ins>
    </w:p>
    <w:p>
      <w:pPr>
        <w:rPr>
          <w:rFonts w:ascii="Liberation Serif" w:cs="Liberation Serif" w:eastAsia="Liberation Serif" w:hAnsi="Liberation Serif"/>
          <w:ins w:id="767" w:author="Anandu P R" w:date="2021-12-16T17:22:29Z"/>
          <w:color w:val="000080"/>
          <w:sz w:val="30"/>
          <w:szCs w:val="30"/>
          <w:rPrChange w:id="768" w:author="Anandu P R" w:date="2021-12-16T18:14:16Z">
            <w:rPr>
              <w:rFonts w:ascii="Liberation Serif" w:cs="Liberation Serif" w:eastAsia="Liberation Serif" w:hAnsi="Liberation Serif"/>
              <w:sz w:val="30"/>
              <w:szCs w:val="30"/>
            </w:rPr>
          </w:rPrChange>
        </w:rPr>
      </w:pPr>
    </w:p>
    <w:p>
      <w:pPr>
        <w:rPr>
          <w:rFonts w:ascii="Liberation Serif" w:cs="Liberation Serif" w:eastAsia="Liberation Serif" w:hAnsi="Liberation Serif"/>
          <w:ins w:id="769" w:author="Anandu P R" w:date="2021-12-16T17:22:29Z"/>
          <w:color w:val="000080"/>
          <w:sz w:val="30"/>
          <w:szCs w:val="30"/>
          <w:rPrChange w:id="770" w:author="Anandu P R" w:date="2021-12-16T18:14:16Z">
            <w:rPr>
              <w:rFonts w:ascii="Liberation Serif" w:cs="Liberation Serif" w:eastAsia="Liberation Serif" w:hAnsi="Liberation Serif"/>
              <w:sz w:val="30"/>
              <w:szCs w:val="30"/>
            </w:rPr>
          </w:rPrChange>
        </w:rPr>
      </w:pPr>
      <w:ins w:id="771" w:author="Anandu P R" w:date="2021-12-16T17:22:29Z">
        <w:r>
          <w:rPr>
            <w:rFonts w:ascii="Liberation Serif" w:cs="Liberation Serif" w:eastAsia="Liberation Serif" w:hAnsi="Liberation Serif"/>
            <w:color w:val="000080"/>
            <w:sz w:val="30"/>
            <w:szCs w:val="30"/>
            <w:rtl w:val="off"/>
            <w:rPrChange w:id="772" w:author="Anandu P R" w:date="2021-12-16T18:14:16Z">
              <w:rPr>
                <w:rFonts w:ascii="Liberation Serif" w:cs="Liberation Serif" w:eastAsia="Liberation Serif" w:hAnsi="Liberation Serif"/>
                <w:sz w:val="30"/>
                <w:szCs w:val="30"/>
              </w:rPr>
            </w:rPrChange>
          </w:rPr>
          <w:t>System is up to date</w:t>
        </w:r>
      </w:ins>
    </w:p>
    <w:p>
      <w:pPr>
        <w:spacing w:before="100" w:after="100"/>
        <w:rPr>
          <w:rFonts w:ascii="Liberation Serif" w:cs="Liberation Serif" w:eastAsia="Liberation Serif" w:hAnsi="Liberation Serif"/>
          <w:ins w:id="773" w:author="Anandu P R" w:date="2021-12-16T17:22:29Z"/>
          <w:color w:val="000080"/>
          <w:sz w:val="30"/>
          <w:szCs w:val="30"/>
          <w:rPrChange w:id="774" w:author="Anandu P R" w:date="2021-12-16T18:14:16Z">
            <w:rPr>
              <w:rFonts w:ascii="Liberation Serif" w:cs="Liberation Serif" w:eastAsia="Liberation Serif" w:hAnsi="Liberation Serif"/>
              <w:sz w:val="30"/>
              <w:szCs w:val="30"/>
            </w:rPr>
          </w:rPrChange>
        </w:rPr>
      </w:pPr>
      <w:ins w:id="775" w:author="Anandu P R" w:date="2021-12-16T17:22:29Z">
        <w:r>
          <w:rPr>
            <w:rFonts w:ascii="Liberation Serif" w:cs="Liberation Serif" w:eastAsia="Liberation Serif" w:hAnsi="Liberation Serif"/>
            <w:color w:val="000080"/>
            <w:sz w:val="30"/>
            <w:szCs w:val="30"/>
            <w:rtl w:val="off"/>
            <w:rPrChange w:id="776" w:author="Anandu P R" w:date="2021-12-16T18:14:16Z">
              <w:rPr>
                <w:rFonts w:ascii="Liberation Serif" w:cs="Liberation Serif" w:eastAsia="Liberation Serif" w:hAnsi="Liberation Serif"/>
                <w:sz w:val="30"/>
                <w:szCs w:val="30"/>
              </w:rPr>
            </w:rPrChange>
          </w:rPr>
          <w:t>The last screen will let you know that setup is complete and your Raspberry Pi is good to go. Feel free to restart your Raspberry Pi for any system changes to take effect.</w:t>
        </w:r>
      </w:ins>
    </w:p>
    <w:p>
      <w:pPr>
        <w:rPr>
          <w:rFonts w:ascii="Liberation Serif" w:cs="Liberation Serif" w:eastAsia="Liberation Serif" w:hAnsi="Liberation Serif"/>
          <w:ins w:id="777" w:author="Anandu P R" w:date="2021-12-16T17:22:29Z"/>
          <w:color w:val="000080"/>
          <w:sz w:val="30"/>
          <w:szCs w:val="30"/>
          <w:rPrChange w:id="778" w:author="Anandu P R" w:date="2021-12-16T18:14:16Z">
            <w:rPr>
              <w:rFonts w:ascii="Liberation Serif" w:cs="Liberation Serif" w:eastAsia="Liberation Serif" w:hAnsi="Liberation Serif"/>
              <w:sz w:val="30"/>
              <w:szCs w:val="30"/>
            </w:rPr>
          </w:rPrChange>
        </w:rPr>
      </w:pPr>
      <w:ins w:id="779" w:author="Anandu P R" w:date="2021-12-16T17:22:29Z">
        <w:r>
          <w:rPr>
            <w:rFonts w:ascii="Liberation Serif" w:cs="Liberation Serif" w:eastAsia="Liberation Serif" w:hAnsi="Liberation Serif"/>
            <w:sz w:val="30"/>
            <w:szCs w:val="30"/>
          </w:rPr>
          <w:drawing xmlns:mc="http://schemas.openxmlformats.org/markup-compatibility/2006">
            <wp:inline distT="0" distB="0" distL="0" distR="0">
              <wp:extent cx="5731200" cy="3225800"/>
              <wp:effectExtent l="0" t="0" r="0" b="0"/>
              <wp:docPr id="37" name="image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17.png"/>
                      <pic:cNvPicPr preferRelativeResize="0"/>
                    </pic:nvPicPr>
                    <pic:blipFill>
                      <a:blip r:embed="rId50"/>
                      <a:srcRect/>
                      <a:stretch>
                        <a:fillRect/>
                      </a:stretch>
                    </pic:blipFill>
                    <pic:spPr>
                      <a:xfrm>
                        <a:off x="0" y="0"/>
                        <a:ext cx="5731200" cy="3225800"/>
                      </a:xfrm>
                      <a:prstGeom prst="rect">
                        <a:avLst/>
                      </a:prstGeom>
                    </pic:spPr>
                  </pic:pic>
                </a:graphicData>
              </a:graphic>
            </wp:inline>
          </w:drawing>
        </w:r>
      </w:ins>
    </w:p>
    <w:p>
      <w:pPr>
        <w:rPr>
          <w:rFonts w:ascii="Liberation Serif" w:cs="Liberation Serif" w:eastAsia="Liberation Serif" w:hAnsi="Liberation Serif"/>
          <w:ins w:id="780" w:author="Anandu P R" w:date="2021-12-16T17:22:29Z"/>
          <w:color w:val="000080"/>
          <w:sz w:val="30"/>
          <w:szCs w:val="30"/>
          <w:rPrChange w:id="781" w:author="Anandu P R" w:date="2021-12-16T18:14:16Z">
            <w:rPr>
              <w:rFonts w:ascii="Liberation Serif" w:cs="Liberation Serif" w:eastAsia="Liberation Serif" w:hAnsi="Liberation Serif"/>
              <w:sz w:val="30"/>
              <w:szCs w:val="30"/>
            </w:rPr>
          </w:rPrChange>
        </w:rPr>
      </w:pPr>
    </w:p>
    <w:p>
      <w:pPr>
        <w:spacing w:before="180" w:after="180"/>
        <w:rPr>
          <w:rFonts w:ascii="Liberation Serif" w:cs="Liberation Serif" w:eastAsia="Liberation Serif" w:hAnsi="Liberation Serif"/>
          <w:ins w:id="782" w:author="Anandu P R" w:date="2021-12-16T17:22:29Z"/>
          <w:color w:val="000080"/>
          <w:sz w:val="30"/>
          <w:szCs w:val="30"/>
          <w:rPrChange w:id="783" w:author="Anandu P R" w:date="2021-12-16T18:14:16Z">
            <w:rPr>
              <w:rFonts w:ascii="Liberation Serif" w:cs="Liberation Serif" w:eastAsia="Liberation Serif" w:hAnsi="Liberation Serif"/>
              <w:sz w:val="30"/>
              <w:szCs w:val="30"/>
            </w:rPr>
          </w:rPrChange>
        </w:rPr>
      </w:pPr>
      <w:ins w:id="784" w:author="Anandu P R" w:date="2021-12-16T17:22:29Z">
        <w:r>
          <w:rPr>
            <w:rFonts w:ascii="Liberation Serif" w:cs="Liberation Serif" w:eastAsia="Liberation Serif" w:hAnsi="Liberation Serif"/>
            <w:color w:val="000080"/>
            <w:sz w:val="30"/>
            <w:szCs w:val="30"/>
            <w:rtl w:val="off"/>
            <w:rPrChange w:id="785" w:author="Anandu P R" w:date="2021-12-16T18:14:16Z">
              <w:rPr>
                <w:rFonts w:ascii="Liberation Serif" w:cs="Liberation Serif" w:eastAsia="Liberation Serif" w:hAnsi="Liberation Serif"/>
                <w:sz w:val="30"/>
                <w:szCs w:val="30"/>
              </w:rPr>
            </w:rPrChange>
          </w:rPr>
          <w:t>Setup Complete</w:t>
        </w:r>
      </w:ins>
    </w:p>
    <w:p>
      <w:pPr>
        <w:rPr>
          <w:rFonts w:ascii="Liberation Serif" w:cs="Liberation Serif" w:eastAsia="Liberation Serif" w:hAnsi="Liberation Serif"/>
          <w:ins w:id="786" w:author="Anandu P R" w:date="2021-12-16T17:22:29Z"/>
          <w:color w:val="000080"/>
          <w:sz w:val="30"/>
          <w:szCs w:val="30"/>
          <w:rPrChange w:id="787" w:author="Anandu P R" w:date="2021-12-16T18:14:16Z">
            <w:rPr>
              <w:rFonts w:ascii="Liberation Serif" w:cs="Liberation Serif" w:eastAsia="Liberation Serif" w:hAnsi="Liberation Serif"/>
              <w:sz w:val="30"/>
              <w:szCs w:val="30"/>
            </w:rPr>
          </w:rPrChange>
        </w:rPr>
      </w:pPr>
    </w:p>
    <w:p>
      <w:pPr>
        <w:rPr>
          <w:rFonts w:ascii="Liberation Serif" w:cs="Liberation Serif" w:eastAsia="Liberation Serif" w:hAnsi="Liberation Serif"/>
          <w:ins w:id="788" w:author="Anandu P R" w:date="2021-12-16T17:22:29Z"/>
          <w:color w:val="000080"/>
          <w:sz w:val="30"/>
          <w:szCs w:val="30"/>
          <w:rPrChange w:id="789" w:author="Anandu P R" w:date="2021-12-16T18:14:16Z">
            <w:rPr>
              <w:rFonts w:ascii="Liberation Serif" w:cs="Liberation Serif" w:eastAsia="Liberation Serif" w:hAnsi="Liberation Serif"/>
              <w:sz w:val="30"/>
              <w:szCs w:val="30"/>
            </w:rPr>
          </w:rPrChange>
        </w:rPr>
      </w:pPr>
      <w:ins w:id="790" w:author="Anandu P R" w:date="2021-12-16T17:22:29Z">
        <w:r>
          <w:rPr>
            <w:rFonts w:ascii="Liberation Serif" w:cs="Liberation Serif" w:eastAsia="Liberation Serif" w:hAnsi="Liberation Serif"/>
            <w:sz w:val="30"/>
            <w:szCs w:val="30"/>
          </w:rPr>
          <w:drawing xmlns:mc="http://schemas.openxmlformats.org/markup-compatibility/2006">
            <wp:inline distT="0" distB="0" distL="0" distR="0">
              <wp:extent cx="5731200" cy="4699000"/>
              <wp:effectExtent l="0" t="0" r="0" b="0"/>
              <wp:docPr id="38" name="image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10.png"/>
                      <pic:cNvPicPr preferRelativeResize="0"/>
                    </pic:nvPicPr>
                    <pic:blipFill>
                      <a:blip r:embed="rId51"/>
                      <a:srcRect/>
                      <a:stretch>
                        <a:fillRect/>
                      </a:stretch>
                    </pic:blipFill>
                    <pic:spPr>
                      <a:xfrm>
                        <a:off x="0" y="0"/>
                        <a:ext cx="5731200" cy="4699000"/>
                      </a:xfrm>
                      <a:prstGeom prst="rect">
                        <a:avLst/>
                      </a:prstGeom>
                    </pic:spPr>
                  </pic:pic>
                </a:graphicData>
              </a:graphic>
            </wp:inline>
          </w:drawing>
        </w:r>
      </w:ins>
    </w:p>
    <w:p>
      <w:pPr>
        <w:rPr>
          <w:rFonts w:ascii="Liberation Serif" w:cs="Liberation Serif" w:eastAsia="Liberation Serif" w:hAnsi="Liberation Serif"/>
          <w:ins w:id="791" w:author="Anandu P R" w:date="2021-12-16T17:22:29Z"/>
          <w:color w:val="000080"/>
          <w:sz w:val="30"/>
          <w:szCs w:val="30"/>
          <w:rPrChange w:id="792" w:author="Anandu P R" w:date="2021-12-16T18:14:16Z">
            <w:rPr>
              <w:rFonts w:ascii="Liberation Serif" w:cs="Liberation Serif" w:eastAsia="Liberation Serif" w:hAnsi="Liberation Serif"/>
              <w:sz w:val="30"/>
              <w:szCs w:val="30"/>
            </w:rPr>
          </w:rPrChange>
        </w:rPr>
      </w:pPr>
    </w:p>
    <w:p>
      <w:pPr>
        <w:rPr>
          <w:rFonts w:ascii="Liberation Serif" w:cs="Liberation Serif" w:eastAsia="Liberation Serif" w:hAnsi="Liberation Serif"/>
          <w:ins w:id="793" w:author="Anandu P R" w:date="2021-12-16T17:22:29Z"/>
          <w:color w:val="000080"/>
          <w:sz w:val="30"/>
          <w:szCs w:val="30"/>
          <w:rPrChange w:id="794" w:author="Anandu P R" w:date="2021-12-16T18:14:16Z">
            <w:rPr>
              <w:rFonts w:ascii="Liberation Serif" w:cs="Liberation Serif" w:eastAsia="Liberation Serif" w:hAnsi="Liberation Serif"/>
              <w:sz w:val="30"/>
              <w:szCs w:val="30"/>
            </w:rPr>
          </w:rPrChange>
        </w:rPr>
      </w:pPr>
      <w:ins w:id="795" w:author="Anandu P R" w:date="2021-12-16T17:22:29Z">
        <w:r>
          <w:rPr>
            <w:rFonts w:ascii="Liberation Serif" w:cs="Liberation Serif" w:eastAsia="Liberation Serif" w:hAnsi="Liberation Serif"/>
            <w:sz w:val="30"/>
            <w:szCs w:val="30"/>
          </w:rPr>
          <w:drawing xmlns:mc="http://schemas.openxmlformats.org/markup-compatibility/2006">
            <wp:inline distT="0" distB="0" distL="0" distR="0">
              <wp:extent cx="5731200" cy="4279900"/>
              <wp:effectExtent l="0" t="0" r="0" b="0"/>
              <wp:docPr id="39"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4.png"/>
                      <pic:cNvPicPr preferRelativeResize="0"/>
                    </pic:nvPicPr>
                    <pic:blipFill>
                      <a:blip r:embed="rId52"/>
                      <a:srcRect/>
                      <a:stretch>
                        <a:fillRect/>
                      </a:stretch>
                    </pic:blipFill>
                    <pic:spPr>
                      <a:xfrm>
                        <a:off x="0" y="0"/>
                        <a:ext cx="5731200" cy="4279900"/>
                      </a:xfrm>
                      <a:prstGeom prst="rect">
                        <a:avLst/>
                      </a:prstGeom>
                    </pic:spPr>
                  </pic:pic>
                </a:graphicData>
              </a:graphic>
            </wp:inline>
          </w:drawing>
        </w:r>
      </w:ins>
    </w:p>
    <w:p>
      <w:pPr>
        <w:rPr>
          <w:rFonts w:ascii="Liberation Serif" w:cs="Liberation Serif" w:eastAsia="Liberation Serif" w:hAnsi="Liberation Serif"/>
          <w:ins w:id="796" w:author="Anandu P R" w:date="2021-12-16T17:22:29Z"/>
          <w:color w:val="000080"/>
          <w:sz w:val="30"/>
          <w:szCs w:val="30"/>
          <w:rPrChange w:id="797" w:author="Anandu P R" w:date="2021-12-16T18:14:16Z">
            <w:rPr>
              <w:rFonts w:ascii="Liberation Serif" w:cs="Liberation Serif" w:eastAsia="Liberation Serif" w:hAnsi="Liberation Serif"/>
              <w:sz w:val="30"/>
              <w:szCs w:val="30"/>
            </w:rPr>
          </w:rPrChange>
        </w:rPr>
      </w:pPr>
    </w:p>
    <w:p>
      <w:pPr>
        <w:spacing w:before="100" w:after="100"/>
        <w:rPr>
          <w:rFonts w:ascii="Liberation Serif" w:cs="Liberation Serif" w:eastAsia="Liberation Serif" w:hAnsi="Liberation Serif"/>
          <w:ins w:id="798" w:author="Anandu P R" w:date="2021-12-16T17:22:29Z"/>
          <w:color w:val="000080"/>
          <w:sz w:val="30"/>
          <w:szCs w:val="30"/>
          <w:rPrChange w:id="799" w:author="Anandu P R" w:date="2021-12-16T18:14:16Z">
            <w:rPr>
              <w:rFonts w:ascii="Liberation Serif" w:cs="Liberation Serif" w:eastAsia="Liberation Serif" w:hAnsi="Liberation Serif"/>
              <w:sz w:val="30"/>
              <w:szCs w:val="30"/>
            </w:rPr>
          </w:rPrChange>
        </w:rPr>
      </w:pPr>
      <w:ins w:id="800" w:author="Anandu P R" w:date="2021-12-16T17:22:29Z">
        <w:r>
          <w:rPr>
            <w:rFonts w:ascii="Liberation Serif" w:cs="Liberation Serif" w:eastAsia="Liberation Serif" w:hAnsi="Liberation Serif"/>
            <w:color w:val="000080"/>
            <w:sz w:val="30"/>
            <w:szCs w:val="30"/>
            <w:rtl w:val="off"/>
            <w:rPrChange w:id="801" w:author="Anandu P R" w:date="2021-12-16T18:14:16Z">
              <w:rPr>
                <w:rFonts w:ascii="Liberation Serif" w:cs="Liberation Serif" w:eastAsia="Liberation Serif" w:hAnsi="Liberation Serif"/>
                <w:sz w:val="30"/>
                <w:szCs w:val="30"/>
              </w:rPr>
            </w:rPrChange>
          </w:rPr>
          <w:t>If the wiring looks good, then you’re ready to write some Python to get the LED blinking. Start by creating a file for this circuit inside of the python-projects directory. Call this file led.py:</w:t>
        </w:r>
      </w:ins>
    </w:p>
    <w:p>
      <w:pPr>
        <w:rPr>
          <w:rFonts w:ascii="Liberation Serif" w:cs="Liberation Serif" w:eastAsia="Liberation Serif" w:hAnsi="Liberation Serif"/>
          <w:ins w:id="802" w:author="Anandu P R" w:date="2021-12-16T17:22:29Z"/>
          <w:color w:val="000080"/>
          <w:sz w:val="30"/>
          <w:szCs w:val="30"/>
          <w:rPrChange w:id="803" w:author="Anandu P R" w:date="2021-12-16T18:14:16Z">
            <w:rPr>
              <w:rFonts w:ascii="Liberation Serif" w:cs="Liberation Serif" w:eastAsia="Liberation Serif" w:hAnsi="Liberation Serif"/>
              <w:sz w:val="30"/>
              <w:szCs w:val="30"/>
            </w:rPr>
          </w:rPrChange>
        </w:rPr>
      </w:pPr>
      <w:ins w:id="804" w:author="Anandu P R" w:date="2021-12-16T17:22:29Z">
        <w:r>
          <w:rPr>
            <w:rFonts w:ascii="Liberation Serif" w:cs="Liberation Serif" w:eastAsia="Liberation Serif" w:hAnsi="Liberation Serif"/>
            <w:color w:val="000080"/>
            <w:sz w:val="30"/>
            <w:szCs w:val="30"/>
            <w:rtl w:val="off"/>
            <w:rPrChange w:id="805" w:author="Anandu P R" w:date="2021-12-16T18:14:16Z">
              <w:rPr>
                <w:rFonts w:ascii="Liberation Serif" w:cs="Liberation Serif" w:eastAsia="Liberation Serif" w:hAnsi="Liberation Serif"/>
                <w:sz w:val="30"/>
                <w:szCs w:val="30"/>
              </w:rPr>
            </w:rPrChange>
          </w:rPr>
          <w:t>pi@raspberrypi:~/python-projects $ touch led.py</w:t>
        </w:r>
      </w:ins>
    </w:p>
    <w:p>
      <w:pPr>
        <w:rPr>
          <w:rFonts w:ascii="Liberation Serif" w:cs="Liberation Serif" w:eastAsia="Liberation Serif" w:hAnsi="Liberation Serif"/>
          <w:ins w:id="806" w:author="Anandu P R" w:date="2021-12-16T17:22:29Z"/>
          <w:color w:val="000080"/>
          <w:sz w:val="30"/>
          <w:szCs w:val="30"/>
          <w:rPrChange w:id="807" w:author="Anandu P R" w:date="2021-12-16T18:14:16Z">
            <w:rPr>
              <w:rFonts w:ascii="Liberation Serif" w:cs="Liberation Serif" w:eastAsia="Liberation Serif" w:hAnsi="Liberation Serif"/>
              <w:sz w:val="30"/>
              <w:szCs w:val="30"/>
            </w:rPr>
          </w:rPrChange>
        </w:rPr>
      </w:pPr>
      <w:ins w:id="808" w:author="Anandu P R" w:date="2021-12-16T17:22:29Z">
        <w:r>
          <w:rPr>
            <w:rFonts w:ascii="Liberation Serif" w:cs="Liberation Serif" w:eastAsia="Liberation Serif" w:hAnsi="Liberation Serif"/>
            <w:color w:val="000080"/>
            <w:sz w:val="30"/>
            <w:szCs w:val="30"/>
            <w:rtl w:val="off"/>
            <w:rPrChange w:id="809" w:author="Anandu P R" w:date="2021-12-16T18:14:16Z">
              <w:rPr>
                <w:rFonts w:ascii="Liberation Serif" w:cs="Liberation Serif" w:eastAsia="Liberation Serif" w:hAnsi="Liberation Serif"/>
                <w:sz w:val="30"/>
                <w:szCs w:val="30"/>
              </w:rPr>
            </w:rPrChange>
          </w:rPr>
          <w:t>CODE</w:t>
        </w:r>
      </w:ins>
    </w:p>
    <w:p>
      <w:pPr>
        <w:rPr>
          <w:rFonts w:ascii="Liberation Serif" w:cs="Liberation Serif" w:eastAsia="Liberation Serif" w:hAnsi="Liberation Serif"/>
          <w:ins w:id="810" w:author="Anandu P R" w:date="2021-12-16T17:22:29Z"/>
          <w:color w:val="000080"/>
          <w:sz w:val="30"/>
          <w:szCs w:val="30"/>
          <w:rPrChange w:id="811" w:author="Anandu P R" w:date="2021-12-16T18:14:16Z">
            <w:rPr>
              <w:rFonts w:ascii="Liberation Serif" w:cs="Liberation Serif" w:eastAsia="Liberation Serif" w:hAnsi="Liberation Serif"/>
              <w:sz w:val="30"/>
              <w:szCs w:val="30"/>
            </w:rPr>
          </w:rPrChange>
        </w:rPr>
      </w:pPr>
      <w:ins w:id="812" w:author="Anandu P R" w:date="2021-12-16T17:22:29Z">
        <w:r>
          <w:rPr>
            <w:rFonts w:ascii="Liberation Serif" w:cs="Liberation Serif" w:eastAsia="Liberation Serif" w:hAnsi="Liberation Serif"/>
            <w:color w:val="000080"/>
            <w:sz w:val="30"/>
            <w:szCs w:val="30"/>
            <w:rtl w:val="off"/>
            <w:rPrChange w:id="813" w:author="Anandu P R" w:date="2021-12-16T18:14:16Z">
              <w:rPr>
                <w:rFonts w:ascii="Liberation Serif" w:cs="Liberation Serif" w:eastAsia="Liberation Serif" w:hAnsi="Liberation Serif"/>
                <w:sz w:val="30"/>
                <w:szCs w:val="30"/>
              </w:rPr>
            </w:rPrChange>
          </w:rPr>
          <w:t>from gpiozero import LED</w:t>
        </w:r>
      </w:ins>
    </w:p>
    <w:p>
      <w:pPr>
        <w:rPr>
          <w:rFonts w:ascii="Liberation Serif" w:cs="Liberation Serif" w:eastAsia="Liberation Serif" w:hAnsi="Liberation Serif"/>
          <w:ins w:id="814" w:author="Anandu P R" w:date="2021-12-16T17:22:29Z"/>
          <w:color w:val="000080"/>
          <w:sz w:val="30"/>
          <w:szCs w:val="30"/>
          <w:rPrChange w:id="815" w:author="Anandu P R" w:date="2021-12-16T18:14:16Z">
            <w:rPr>
              <w:rFonts w:ascii="Liberation Serif" w:cs="Liberation Serif" w:eastAsia="Liberation Serif" w:hAnsi="Liberation Serif"/>
              <w:sz w:val="30"/>
              <w:szCs w:val="30"/>
            </w:rPr>
          </w:rPrChange>
        </w:rPr>
      </w:pPr>
      <w:ins w:id="816" w:author="Anandu P R" w:date="2021-12-16T17:22:29Z">
        <w:r>
          <w:rPr>
            <w:rFonts w:ascii="Liberation Serif" w:cs="Liberation Serif" w:eastAsia="Liberation Serif" w:hAnsi="Liberation Serif"/>
            <w:color w:val="000080"/>
            <w:sz w:val="30"/>
            <w:szCs w:val="30"/>
            <w:rtl w:val="off"/>
            <w:rPrChange w:id="817" w:author="Anandu P R" w:date="2021-12-16T18:14:16Z">
              <w:rPr>
                <w:rFonts w:ascii="Liberation Serif" w:cs="Liberation Serif" w:eastAsia="Liberation Serif" w:hAnsi="Liberation Serif"/>
                <w:sz w:val="30"/>
                <w:szCs w:val="30"/>
              </w:rPr>
            </w:rPrChange>
          </w:rPr>
          <w:t>from signal import pause</w:t>
        </w:r>
      </w:ins>
    </w:p>
    <w:p>
      <w:pPr>
        <w:rPr>
          <w:rFonts w:ascii="Liberation Serif" w:cs="Liberation Serif" w:eastAsia="Liberation Serif" w:hAnsi="Liberation Serif"/>
          <w:ins w:id="818" w:author="Anandu P R" w:date="2021-12-16T17:22:29Z"/>
          <w:color w:val="000080"/>
          <w:sz w:val="30"/>
          <w:szCs w:val="30"/>
          <w:rPrChange w:id="819" w:author="Anandu P R" w:date="2021-12-16T18:14:16Z">
            <w:rPr>
              <w:rFonts w:ascii="Liberation Serif" w:cs="Liberation Serif" w:eastAsia="Liberation Serif" w:hAnsi="Liberation Serif"/>
              <w:sz w:val="30"/>
              <w:szCs w:val="30"/>
            </w:rPr>
          </w:rPrChange>
        </w:rPr>
      </w:pPr>
      <w:ins w:id="820" w:author="Anandu P R" w:date="2021-12-16T17:22:29Z">
        <w:r>
          <w:rPr>
            <w:rFonts w:ascii="Liberation Serif" w:cs="Liberation Serif" w:eastAsia="Liberation Serif" w:hAnsi="Liberation Serif"/>
            <w:color w:val="000080"/>
            <w:sz w:val="30"/>
            <w:szCs w:val="30"/>
            <w:rtl w:val="off"/>
            <w:rPrChange w:id="821" w:author="Anandu P R" w:date="2021-12-16T18:14:16Z">
              <w:rPr>
                <w:rFonts w:ascii="Liberation Serif" w:cs="Liberation Serif" w:eastAsia="Liberation Serif" w:hAnsi="Liberation Serif"/>
                <w:sz w:val="30"/>
                <w:szCs w:val="30"/>
              </w:rPr>
            </w:rPrChange>
          </w:rPr>
          <w:t>led = LED(4)</w:t>
        </w:r>
      </w:ins>
    </w:p>
    <w:p>
      <w:pPr>
        <w:rPr>
          <w:rFonts w:ascii="Liberation Serif" w:cs="Liberation Serif" w:eastAsia="Liberation Serif" w:hAnsi="Liberation Serif"/>
          <w:ins w:id="822" w:author="Anandu P R" w:date="2021-12-16T17:22:29Z"/>
          <w:color w:val="000080"/>
          <w:sz w:val="30"/>
          <w:szCs w:val="30"/>
          <w:rPrChange w:id="823" w:author="Anandu P R" w:date="2021-12-16T18:14:16Z">
            <w:rPr>
              <w:rFonts w:ascii="Liberation Serif" w:cs="Liberation Serif" w:eastAsia="Liberation Serif" w:hAnsi="Liberation Serif"/>
              <w:sz w:val="30"/>
              <w:szCs w:val="30"/>
            </w:rPr>
          </w:rPrChange>
        </w:rPr>
      </w:pPr>
      <w:ins w:id="824" w:author="Anandu P R" w:date="2021-12-16T17:22:29Z">
        <w:r>
          <w:rPr>
            <w:rFonts w:ascii="Liberation Serif" w:cs="Liberation Serif" w:eastAsia="Liberation Serif" w:hAnsi="Liberation Serif"/>
            <w:color w:val="000080"/>
            <w:sz w:val="30"/>
            <w:szCs w:val="30"/>
            <w:rtl w:val="off"/>
            <w:rPrChange w:id="825" w:author="Anandu P R" w:date="2021-12-16T18:14:16Z">
              <w:rPr>
                <w:rFonts w:ascii="Liberation Serif" w:cs="Liberation Serif" w:eastAsia="Liberation Serif" w:hAnsi="Liberation Serif"/>
                <w:sz w:val="30"/>
                <w:szCs w:val="30"/>
              </w:rPr>
            </w:rPrChange>
          </w:rPr>
          <w:t>led.blink()</w:t>
        </w:r>
      </w:ins>
    </w:p>
    <w:p>
      <w:pPr>
        <w:rPr>
          <w:rFonts w:ascii="Liberation Serif" w:cs="Liberation Serif" w:eastAsia="Liberation Serif" w:hAnsi="Liberation Serif"/>
          <w:ins w:id="826" w:author="Anandu P R" w:date="2021-12-16T17:22:29Z"/>
          <w:color w:val="000080"/>
          <w:sz w:val="30"/>
          <w:szCs w:val="30"/>
          <w:rPrChange w:id="827" w:author="Anandu P R" w:date="2021-12-16T18:14:16Z">
            <w:rPr>
              <w:rFonts w:ascii="Liberation Serif" w:cs="Liberation Serif" w:eastAsia="Liberation Serif" w:hAnsi="Liberation Serif"/>
              <w:sz w:val="30"/>
              <w:szCs w:val="30"/>
            </w:rPr>
          </w:rPrChange>
        </w:rPr>
      </w:pPr>
      <w:ins w:id="828" w:author="Anandu P R" w:date="2021-12-16T17:22:29Z">
        <w:r>
          <w:rPr>
            <w:rFonts w:ascii="Liberation Serif" w:cs="Liberation Serif" w:eastAsia="Liberation Serif" w:hAnsi="Liberation Serif"/>
            <w:color w:val="000080"/>
            <w:sz w:val="30"/>
            <w:szCs w:val="30"/>
            <w:rtl w:val="off"/>
            <w:rPrChange w:id="829" w:author="Anandu P R" w:date="2021-12-16T18:14:16Z">
              <w:rPr>
                <w:rFonts w:ascii="Liberation Serif" w:cs="Liberation Serif" w:eastAsia="Liberation Serif" w:hAnsi="Liberation Serif"/>
                <w:sz w:val="30"/>
                <w:szCs w:val="30"/>
              </w:rPr>
            </w:rPrChange>
          </w:rPr>
          <w:t>pause()</w:t>
        </w:r>
      </w:ins>
    </w:p>
    <w:p>
      <w:pPr>
        <w:spacing w:before="100" w:after="100"/>
        <w:rPr>
          <w:rFonts w:ascii="Liberation Serif" w:cs="Liberation Serif" w:eastAsia="Liberation Serif" w:hAnsi="Liberation Serif"/>
          <w:ins w:id="830" w:author="Anandu P R" w:date="2021-12-16T17:22:29Z"/>
          <w:color w:val="000080"/>
          <w:sz w:val="30"/>
          <w:szCs w:val="30"/>
          <w:rPrChange w:id="831" w:author="Anandu P R" w:date="2021-12-16T18:14:16Z">
            <w:rPr>
              <w:rFonts w:ascii="Liberation Serif" w:cs="Liberation Serif" w:eastAsia="Liberation Serif" w:hAnsi="Liberation Serif"/>
              <w:sz w:val="30"/>
              <w:szCs w:val="30"/>
            </w:rPr>
          </w:rPrChange>
        </w:rPr>
      </w:pPr>
      <w:ins w:id="832" w:author="Anandu P R" w:date="2021-12-16T17:22:29Z">
        <w:r>
          <w:rPr>
            <w:rFonts w:ascii="Liberation Serif" w:cs="Liberation Serif" w:eastAsia="Liberation Serif" w:hAnsi="Liberation Serif"/>
            <w:color w:val="000080"/>
            <w:sz w:val="30"/>
            <w:szCs w:val="30"/>
            <w:rtl w:val="off"/>
            <w:rPrChange w:id="833" w:author="Anandu P R" w:date="2021-12-16T18:14:16Z">
              <w:rPr>
                <w:rFonts w:ascii="Liberation Serif" w:cs="Liberation Serif" w:eastAsia="Liberation Serif" w:hAnsi="Liberation Serif"/>
                <w:sz w:val="30"/>
                <w:szCs w:val="30"/>
              </w:rPr>
            </w:rPrChange>
          </w:rPr>
          <w:t>Save the file and run it to see the LED blink on and off:</w:t>
        </w:r>
      </w:ins>
    </w:p>
    <w:p>
      <w:pPr>
        <w:rPr>
          <w:rFonts w:ascii="Liberation Serif" w:cs="Liberation Serif" w:eastAsia="Liberation Serif" w:hAnsi="Liberation Serif"/>
          <w:ins w:id="834" w:author="Anandu P R" w:date="2021-12-16T17:22:29Z"/>
          <w:color w:val="000080"/>
          <w:sz w:val="30"/>
          <w:szCs w:val="30"/>
          <w:rPrChange w:id="835" w:author="Anandu P R" w:date="2021-12-16T18:14:16Z">
            <w:rPr>
              <w:rFonts w:ascii="Liberation Serif" w:cs="Liberation Serif" w:eastAsia="Liberation Serif" w:hAnsi="Liberation Serif"/>
              <w:sz w:val="30"/>
              <w:szCs w:val="30"/>
            </w:rPr>
          </w:rPrChange>
        </w:rPr>
      </w:pPr>
      <w:ins w:id="836" w:author="Anandu P R" w:date="2021-12-16T17:22:29Z">
        <w:r>
          <w:rPr>
            <w:rFonts w:ascii="Liberation Serif" w:cs="Liberation Serif" w:eastAsia="Liberation Serif" w:hAnsi="Liberation Serif"/>
            <w:color w:val="000080"/>
            <w:sz w:val="30"/>
            <w:szCs w:val="30"/>
            <w:rtl w:val="off"/>
            <w:rPrChange w:id="837" w:author="Anandu P R" w:date="2021-12-16T18:14:16Z">
              <w:rPr>
                <w:rFonts w:ascii="Liberation Serif" w:cs="Liberation Serif" w:eastAsia="Liberation Serif" w:hAnsi="Liberation Serif"/>
                <w:sz w:val="30"/>
                <w:szCs w:val="30"/>
              </w:rPr>
            </w:rPrChange>
          </w:rPr>
          <w:t>pi@raspberrypi:~/python-projects $ python3 led.py</w:t>
        </w:r>
      </w:ins>
    </w:p>
    <w:p>
      <w:pPr>
        <w:rPr>
          <w:rFonts w:ascii="Liberation Serif" w:cs="Liberation Serif" w:eastAsia="Liberation Serif" w:hAnsi="Liberation Serif"/>
          <w:ins w:id="838" w:author="Anandu P R" w:date="2021-12-16T17:22:29Z"/>
          <w:color w:val="000080"/>
          <w:sz w:val="30"/>
          <w:szCs w:val="30"/>
          <w:rPrChange w:id="839" w:author="Anandu P R" w:date="2021-12-16T18:14:16Z">
            <w:rPr>
              <w:rFonts w:ascii="Liberation Serif" w:cs="Liberation Serif" w:eastAsia="Liberation Serif" w:hAnsi="Liberation Serif"/>
              <w:sz w:val="30"/>
              <w:szCs w:val="30"/>
            </w:rPr>
          </w:rPrChange>
        </w:rPr>
      </w:pPr>
    </w:p>
    <w:p>
      <w:pPr>
        <w:spacing w:after="160"/>
        <w:rPr>
          <w:rFonts w:ascii="Liberation Serif" w:cs="Liberation Serif" w:eastAsia="Liberation Serif" w:hAnsi="Liberation Serif"/>
          <w:ins w:id="840" w:author="Anandu P R" w:date="2021-12-16T17:22:29Z"/>
          <w:color w:val="000080"/>
          <w:sz w:val="30"/>
          <w:szCs w:val="30"/>
          <w:rPrChange w:id="841" w:author="Anandu P R" w:date="2021-12-16T18:14:16Z">
            <w:rPr>
              <w:rFonts w:ascii="Liberation Serif" w:cs="Liberation Serif" w:eastAsia="Liberation Serif" w:hAnsi="Liberation Serif"/>
              <w:sz w:val="30"/>
              <w:szCs w:val="30"/>
            </w:rPr>
          </w:rPrChange>
        </w:rPr>
      </w:pPr>
      <w:ins w:id="842" w:author="Anandu P R" w:date="2021-12-16T17:22:29Z">
        <w:r>
          <w:rPr>
            <w:rFonts w:ascii="Liberation Serif" w:cs="Liberation Serif" w:eastAsia="Liberation Serif" w:hAnsi="Liberation Serif"/>
            <w:color w:val="000080"/>
            <w:sz w:val="30"/>
            <w:szCs w:val="30"/>
            <w:rtl w:val="off"/>
            <w:rPrChange w:id="843" w:author="Anandu P R" w:date="2021-12-16T18:14:16Z">
              <w:rPr>
                <w:rFonts w:ascii="Liberation Serif" w:cs="Liberation Serif" w:eastAsia="Liberation Serif" w:hAnsi="Liberation Serif"/>
                <w:sz w:val="30"/>
                <w:szCs w:val="30"/>
              </w:rPr>
            </w:rPrChange>
          </w:rPr>
          <w:t xml:space="preserve">The LED should now be blinking on and off every second. When you’re done admiring your Python code in action, stop the program with </w:t>
        </w:r>
      </w:ins>
      <w:ins w:id="844" w:author="Anandu P R" w:date="2021-12-16T17:22:29Z">
        <w:r>
          <w:rPr>
            <w:rFonts w:ascii="Liberation Serif" w:cs="Liberation Serif" w:eastAsia="Liberation Serif" w:hAnsi="Liberation Serif"/>
            <w:color w:val="000080"/>
            <w:sz w:val="30"/>
            <w:szCs w:val="30"/>
            <w:rtl w:val="off"/>
            <w:rPrChange w:id="845" w:author="Anandu P R" w:date="2021-12-16T18:14:16Z">
              <w:rPr>
                <w:rFonts w:ascii="Liberation Serif" w:cs="Liberation Serif" w:eastAsia="Liberation Serif" w:hAnsi="Liberation Serif"/>
                <w:sz w:val="30"/>
                <w:szCs w:val="30"/>
              </w:rPr>
            </w:rPrChange>
          </w:rPr>
          <w:t>Ctrl</w:t>
        </w:r>
      </w:ins>
      <w:ins w:id="846" w:author="Anandu P R" w:date="2021-12-16T17:22:29Z">
        <w:r>
          <w:rPr>
            <w:rFonts w:ascii="Liberation Serif" w:cs="Liberation Serif" w:eastAsia="Liberation Serif" w:hAnsi="Liberation Serif"/>
            <w:color w:val="000080"/>
            <w:sz w:val="30"/>
            <w:szCs w:val="30"/>
            <w:rtl w:val="off"/>
            <w:rPrChange w:id="847" w:author="Anandu P R" w:date="2021-12-16T18:14:16Z">
              <w:rPr>
                <w:rFonts w:ascii="Liberation Serif" w:cs="Liberation Serif" w:eastAsia="Liberation Serif" w:hAnsi="Liberation Serif"/>
                <w:sz w:val="30"/>
                <w:szCs w:val="30"/>
              </w:rPr>
            </w:rPrChange>
          </w:rPr>
          <w:t>+</w:t>
        </w:r>
      </w:ins>
      <w:ins w:id="848" w:author="Anandu P R" w:date="2021-12-16T17:22:29Z">
        <w:r>
          <w:rPr>
            <w:rFonts w:ascii="Liberation Serif" w:cs="Liberation Serif" w:eastAsia="Liberation Serif" w:hAnsi="Liberation Serif"/>
            <w:color w:val="000080"/>
            <w:sz w:val="30"/>
            <w:szCs w:val="30"/>
            <w:rtl w:val="off"/>
            <w:rPrChange w:id="849" w:author="Anandu P R" w:date="2021-12-16T18:14:16Z">
              <w:rPr>
                <w:rFonts w:ascii="Liberation Serif" w:cs="Liberation Serif" w:eastAsia="Liberation Serif" w:hAnsi="Liberation Serif"/>
                <w:sz w:val="30"/>
                <w:szCs w:val="30"/>
              </w:rPr>
            </w:rPrChange>
          </w:rPr>
          <w:t>C</w:t>
        </w:r>
      </w:ins>
      <w:ins w:id="850" w:author="Anandu P R" w:date="2021-12-16T17:22:29Z">
        <w:r>
          <w:rPr>
            <w:rFonts w:ascii="Liberation Serif" w:cs="Liberation Serif" w:eastAsia="Liberation Serif" w:hAnsi="Liberation Serif"/>
            <w:color w:val="000080"/>
            <w:sz w:val="30"/>
            <w:szCs w:val="30"/>
            <w:rtl w:val="off"/>
            <w:rPrChange w:id="851" w:author="Anandu P R" w:date="2021-12-16T18:14:16Z">
              <w:rPr>
                <w:rFonts w:ascii="Liberation Serif" w:cs="Liberation Serif" w:eastAsia="Liberation Serif" w:hAnsi="Liberation Serif"/>
                <w:sz w:val="30"/>
                <w:szCs w:val="30"/>
              </w:rPr>
            </w:rPrChange>
          </w:rPr>
          <w:t xml:space="preserve"> or </w:t>
        </w:r>
      </w:ins>
      <w:ins w:id="852" w:author="Anandu P R" w:date="2021-12-16T17:22:29Z">
        <w:r>
          <w:rPr>
            <w:rFonts w:ascii="Liberation Serif" w:cs="Liberation Serif" w:eastAsia="Liberation Serif" w:hAnsi="Liberation Serif"/>
            <w:color w:val="000080"/>
            <w:sz w:val="30"/>
            <w:szCs w:val="30"/>
            <w:rtl w:val="off"/>
            <w:rPrChange w:id="853" w:author="Anandu P R" w:date="2021-12-16T18:14:16Z">
              <w:rPr>
                <w:rFonts w:ascii="Liberation Serif" w:cs="Liberation Serif" w:eastAsia="Liberation Serif" w:hAnsi="Liberation Serif"/>
                <w:sz w:val="30"/>
                <w:szCs w:val="30"/>
              </w:rPr>
            </w:rPrChange>
          </w:rPr>
          <w:t>Stop</w:t>
        </w:r>
      </w:ins>
      <w:ins w:id="854" w:author="Anandu P R" w:date="2021-12-16T17:22:29Z">
        <w:r>
          <w:rPr>
            <w:rFonts w:ascii="Liberation Serif" w:cs="Liberation Serif" w:eastAsia="Liberation Serif" w:hAnsi="Liberation Serif"/>
            <w:color w:val="000080"/>
            <w:sz w:val="30"/>
            <w:szCs w:val="30"/>
            <w:rtl w:val="off"/>
            <w:rPrChange w:id="855" w:author="Anandu P R" w:date="2021-12-16T18:14:16Z">
              <w:rPr>
                <w:rFonts w:ascii="Liberation Serif" w:cs="Liberation Serif" w:eastAsia="Liberation Serif" w:hAnsi="Liberation Serif"/>
                <w:sz w:val="30"/>
                <w:szCs w:val="30"/>
              </w:rPr>
            </w:rPrChange>
          </w:rPr>
          <w:t xml:space="preserve"> in M</w:t>
        </w:r>
      </w:ins>
    </w:p>
    <w:p>
      <w:pPr>
        <w:spacing w:after="160"/>
        <w:rPr>
          <w:rFonts w:ascii="Liberation Serif" w:cs="Liberation Serif" w:eastAsia="Liberation Serif" w:hAnsi="Liberation Serif"/>
          <w:ins w:id="856" w:author="Anandu P R" w:date="2021-12-16T17:22:29Z"/>
          <w:color w:val="000080"/>
          <w:sz w:val="30"/>
          <w:szCs w:val="30"/>
          <w:rPrChange w:id="857" w:author="Anandu P R" w:date="2021-12-16T18:14:16Z">
            <w:rPr>
              <w:rFonts w:ascii="Liberation Serif" w:cs="Liberation Serif" w:eastAsia="Liberation Serif" w:hAnsi="Liberation Serif"/>
              <w:sz w:val="30"/>
              <w:szCs w:val="30"/>
            </w:rPr>
          </w:rPrChange>
        </w:rPr>
      </w:pPr>
      <w:ins w:id="858" w:author="Anandu P R" w:date="2021-12-16T17:22:29Z">
        <w:r>
          <w:rPr>
            <w:rFonts w:ascii="Liberation Serif" w:cs="Liberation Serif" w:eastAsia="Liberation Serif" w:hAnsi="Liberation Serif"/>
            <w:color w:val="000080"/>
            <w:sz w:val="30"/>
            <w:szCs w:val="30"/>
            <w:rtl w:val="off"/>
            <w:rPrChange w:id="859" w:author="Anandu P R" w:date="2021-12-16T18:14:16Z">
              <w:rPr>
                <w:rFonts w:ascii="Liberation Serif" w:cs="Liberation Serif" w:eastAsia="Liberation Serif" w:hAnsi="Liberation Serif"/>
                <w:sz w:val="30"/>
                <w:szCs w:val="30"/>
              </w:rPr>
            </w:rPrChange>
          </w:rPr>
          <w:t>Raspberry Pi program using ultrasonic sensor</w:t>
        </w:r>
      </w:ins>
    </w:p>
    <w:p>
      <w:pPr>
        <w:spacing w:after="160"/>
        <w:rPr>
          <w:rFonts w:ascii="Liberation Serif" w:cs="Liberation Serif" w:eastAsia="Liberation Serif" w:hAnsi="Liberation Serif"/>
          <w:ins w:id="860" w:author="Anandu P R" w:date="2021-12-16T17:22:29Z"/>
          <w:color w:val="000080"/>
          <w:sz w:val="30"/>
          <w:szCs w:val="30"/>
          <w:rPrChange w:id="861" w:author="Anandu P R" w:date="2021-12-16T18:14:16Z">
            <w:rPr>
              <w:rFonts w:ascii="Liberation Serif" w:cs="Liberation Serif" w:eastAsia="Liberation Serif" w:hAnsi="Liberation Serif"/>
              <w:sz w:val="30"/>
              <w:szCs w:val="30"/>
            </w:rPr>
          </w:rPrChange>
        </w:rPr>
      </w:pPr>
      <w:ins w:id="862" w:author="Anandu P R" w:date="2021-12-16T17:22:29Z">
        <w:r>
          <w:rPr>
            <w:rFonts w:ascii="Liberation Serif" w:cs="Liberation Serif" w:eastAsia="Liberation Serif" w:hAnsi="Liberation Serif"/>
            <w:color w:val="000080"/>
            <w:sz w:val="30"/>
            <w:szCs w:val="30"/>
            <w:rtl w:val="off"/>
            <w:rPrChange w:id="863" w:author="Anandu P R" w:date="2021-12-16T18:14:16Z">
              <w:rPr>
                <w:rFonts w:ascii="Liberation Serif" w:cs="Liberation Serif" w:eastAsia="Liberation Serif" w:hAnsi="Liberation Serif"/>
                <w:sz w:val="30"/>
                <w:szCs w:val="30"/>
              </w:rPr>
            </w:rPrChange>
          </w:rPr>
          <w:t>For many (outdoor) projects a distance measurement is necessary or advantageous. These small modules are available starting at 1-2 bucks and can measure the distance up to 4-5 meters by ultrasound and are suprisingly accurate. This tutorial shows the connection and control.</w:t>
        </w:r>
      </w:ins>
    </w:p>
    <w:p>
      <w:pPr>
        <w:spacing w:after="160"/>
        <w:rPr>
          <w:rFonts w:ascii="Liberation Serif" w:cs="Liberation Serif" w:eastAsia="Liberation Serif" w:hAnsi="Liberation Serif"/>
          <w:ins w:id="864" w:author="Anandu P R" w:date="2021-12-16T17:22:29Z"/>
          <w:color w:val="000080"/>
          <w:sz w:val="30"/>
          <w:szCs w:val="30"/>
          <w:rPrChange w:id="865" w:author="Anandu P R" w:date="2021-12-16T18:14:16Z">
            <w:rPr>
              <w:rFonts w:ascii="Liberation Serif" w:cs="Liberation Serif" w:eastAsia="Liberation Serif" w:hAnsi="Liberation Serif"/>
              <w:sz w:val="30"/>
              <w:szCs w:val="30"/>
            </w:rPr>
          </w:rPrChange>
        </w:rPr>
      </w:pPr>
    </w:p>
    <w:p>
      <w:pPr>
        <w:pStyle w:val="Heading2"/>
        <w:keepNext w:val="off"/>
        <w:keepLines w:val="off"/>
        <w:pBdr>
          <w:top w:val="none" w:sz="4" w:space="0"/>
          <w:left w:val="none" w:sz="4" w:space="0"/>
          <w:bottom w:val="none" w:sz="4" w:space="0"/>
          <w:right w:val="none" w:sz="4" w:space="0"/>
          <w:between w:val="none" w:sz="4" w:space="0"/>
        </w:pBdr>
        <w:shd w:val="clear" w:fill="ffffff"/>
        <w:spacing w:before="460" w:after="260" w:line="360" w:lineRule="auto"/>
        <w:rPr>
          <w:rFonts w:ascii="Liberation Serif" w:cs="Liberation Serif" w:eastAsia="Liberation Serif" w:hAnsi="Liberation Serif"/>
          <w:ins w:id="866" w:author="Anandu P R" w:date="2021-12-16T17:22:29Z"/>
          <w:color w:val="000080"/>
          <w:sz w:val="30"/>
          <w:szCs w:val="30"/>
          <w:rPrChange w:id="867" w:author="Anandu P R" w:date="2021-12-16T18:14:16Z">
            <w:rPr>
              <w:rFonts w:ascii="Liberation Serif" w:cs="Liberation Serif" w:eastAsia="Liberation Serif" w:hAnsi="Liberation Serif"/>
              <w:sz w:val="30"/>
              <w:szCs w:val="30"/>
            </w:rPr>
          </w:rPrChange>
        </w:rPr>
      </w:pPr>
      <w:bookmarkStart w:id="1" w:name="_ru00qtg33v7h"/>
      <w:bookmarkEnd w:id="1"/>
      <w:ins w:id="868" w:author="Anandu P R" w:date="2021-12-16T17:22:29Z">
        <w:r>
          <w:rPr>
            <w:rFonts w:ascii="Liberation Serif" w:cs="Liberation Serif" w:eastAsia="Liberation Serif" w:hAnsi="Liberation Serif"/>
            <w:color w:val="000080"/>
            <w:sz w:val="30"/>
            <w:szCs w:val="30"/>
            <w:rtl w:val="off"/>
            <w:rPrChange w:id="869" w:author="Anandu P R" w:date="2021-12-16T18:14:16Z">
              <w:rPr>
                <w:rFonts w:ascii="Liberation Serif" w:cs="Liberation Serif" w:eastAsia="Liberation Serif" w:hAnsi="Liberation Serif"/>
                <w:sz w:val="30"/>
                <w:szCs w:val="30"/>
              </w:rPr>
            </w:rPrChange>
          </w:rPr>
          <w:t>H</w:t>
        </w:r>
      </w:ins>
      <w:ins w:id="870" w:author="Anandu P R" w:date="2021-12-16T17:22:29Z">
        <w:r>
          <w:rPr>
            <w:rFonts w:ascii="Liberation Serif" w:cs="Liberation Serif" w:eastAsia="Liberation Serif" w:hAnsi="Liberation Serif"/>
            <w:color w:val="000080"/>
            <w:sz w:val="30"/>
            <w:szCs w:val="30"/>
            <w:rtl w:val="off"/>
            <w:rPrChange w:id="871" w:author="Anandu P R" w:date="2021-12-16T18:14:16Z">
              <w:rPr>
                <w:rFonts w:ascii="Liberation Serif" w:cs="Liberation Serif" w:eastAsia="Liberation Serif" w:hAnsi="Liberation Serif"/>
                <w:sz w:val="30"/>
                <w:szCs w:val="30"/>
              </w:rPr>
            </w:rPrChange>
          </w:rPr>
          <w:t>ardware</w:t>
        </w:r>
      </w:ins>
    </w:p>
    <w:p>
      <w:pPr>
        <w:spacing w:after="160"/>
        <w:rPr>
          <w:rFonts w:ascii="Liberation Serif" w:cs="Liberation Serif" w:eastAsia="Liberation Serif" w:hAnsi="Liberation Serif"/>
          <w:ins w:id="872" w:author="Anandu P R" w:date="2021-12-16T17:22:29Z"/>
          <w:color w:val="000080"/>
          <w:sz w:val="30"/>
          <w:szCs w:val="30"/>
          <w:rPrChange w:id="873" w:author="Anandu P R" w:date="2021-12-16T18:14:16Z">
            <w:rPr>
              <w:rFonts w:ascii="Liberation Serif" w:cs="Liberation Serif" w:eastAsia="Liberation Serif" w:hAnsi="Liberation Serif"/>
              <w:sz w:val="30"/>
              <w:szCs w:val="30"/>
            </w:rPr>
          </w:rPrChange>
        </w:rPr>
      </w:pPr>
    </w:p>
    <w:p>
      <w:pPr>
        <w:numPr>
          <w:ilvl w:val="0"/>
          <w:numId w:val="1"/>
        </w:numPr>
        <w:shd w:val="clear" w:fill="ffffff"/>
        <w:spacing w:before="240" w:after="0"/>
        <w:ind w:left="720" w:hanging="360"/>
        <w:rPr>
          <w:ins w:id="874" w:author="Anandu P R" w:date="2021-12-16T17:22:29Z"/>
          <w:color w:val="000080"/>
          <w:highlight w:val="white"/>
        </w:rPr>
      </w:pPr>
      <w:ins w:id="875" w:author="Anandu P R" w:date="2021-12-16T17:22:29Z">
        <w:r>
          <w:rPr>
            <w:rFonts w:ascii="Liberation Serif" w:cs="Liberation Serif" w:eastAsia="Liberation Serif" w:hAnsi="Liberation Serif"/>
            <w:color w:val="000080"/>
            <w:sz w:val="30"/>
            <w:szCs w:val="30"/>
            <w:rtl w:val="off"/>
            <w:rPrChange w:id="876" w:author="Anandu P R" w:date="2021-12-16T18:14:16Z">
              <w:rPr>
                <w:rFonts w:ascii="Liberation Serif" w:cs="Liberation Serif" w:eastAsia="Liberation Serif" w:hAnsi="Liberation Serif"/>
                <w:sz w:val="30"/>
                <w:szCs w:val="30"/>
              </w:rPr>
            </w:rPrChange>
          </w:rPr>
          <w:t>HC-SR04 Module (</w:t>
        </w:r>
      </w:ins>
      <w:r>
        <w:fldChar w:fldCharType="begin"/>
      </w:r>
      <w:r>
        <w:instrText xml:space="preserve">HYPERLINK "https://www.amazon.com/s/ref=nb_sb_noss_2?tag=754u-20&amp;url=search-alias%3Daps&amp;field-keywords=HC-SR04"</w:instrText>
      </w:r>
      <w:r>
        <w:fldChar w:fldCharType="separate"/>
      </w:r>
      <w:ins w:id="877" w:author="Anandu P R" w:date="2021-12-16T17:22:29Z">
        <w:r>
          <w:rPr>
            <w:rFonts w:ascii="Liberation Serif" w:cs="Liberation Serif" w:eastAsia="Liberation Serif" w:hAnsi="Liberation Serif"/>
            <w:color w:val="000080"/>
            <w:sz w:val="30"/>
            <w:szCs w:val="30"/>
            <w:rtl w:val="off"/>
            <w:rPrChange w:id="878" w:author="Anandu P R" w:date="2021-12-16T18:14:16Z">
              <w:rPr>
                <w:rFonts w:ascii="Liberation Serif" w:cs="Liberation Serif" w:eastAsia="Liberation Serif" w:hAnsi="Liberation Serif"/>
                <w:sz w:val="30"/>
                <w:szCs w:val="30"/>
              </w:rPr>
            </w:rPrChange>
          </w:rPr>
          <w:t>US</w:t>
        </w:r>
      </w:ins>
      <w:r>
        <w:fldChar w:fldCharType="end"/>
      </w:r>
      <w:ins w:id="879" w:author="Anandu P R" w:date="2021-12-16T17:22:29Z">
        <w:r>
          <w:rPr>
            <w:rFonts w:ascii="Liberation Serif" w:cs="Liberation Serif" w:eastAsia="Liberation Serif" w:hAnsi="Liberation Serif"/>
            <w:color w:val="000080"/>
            <w:sz w:val="30"/>
            <w:szCs w:val="30"/>
            <w:rtl w:val="off"/>
            <w:rPrChange w:id="880" w:author="Anandu P R" w:date="2021-12-16T18:14:16Z">
              <w:rPr>
                <w:rFonts w:ascii="Liberation Serif" w:cs="Liberation Serif" w:eastAsia="Liberation Serif" w:hAnsi="Liberation Serif"/>
                <w:sz w:val="30"/>
                <w:szCs w:val="30"/>
              </w:rPr>
            </w:rPrChange>
          </w:rPr>
          <w:t xml:space="preserve">* / </w:t>
        </w:r>
      </w:ins>
      <w:r>
        <w:fldChar w:fldCharType="begin"/>
      </w:r>
      <w:r>
        <w:instrText xml:space="preserve">HYPERLINK "https://www.amazon.co.uk/s/ref=nb_sb_noss/?tag=755-21&amp;url=search-alias%3Daps&amp;field-keywords=HC-SR04"</w:instrText>
      </w:r>
      <w:r>
        <w:fldChar w:fldCharType="separate"/>
      </w:r>
      <w:ins w:id="881" w:author="Anandu P R" w:date="2021-12-16T17:22:29Z">
        <w:r>
          <w:rPr>
            <w:rFonts w:ascii="Liberation Serif" w:cs="Liberation Serif" w:eastAsia="Liberation Serif" w:hAnsi="Liberation Serif"/>
            <w:color w:val="000080"/>
            <w:sz w:val="30"/>
            <w:szCs w:val="30"/>
            <w:rtl w:val="off"/>
            <w:rPrChange w:id="882" w:author="Anandu P R" w:date="2021-12-16T18:14:16Z">
              <w:rPr>
                <w:rFonts w:ascii="Liberation Serif" w:cs="Liberation Serif" w:eastAsia="Liberation Serif" w:hAnsi="Liberation Serif"/>
                <w:sz w:val="30"/>
                <w:szCs w:val="30"/>
              </w:rPr>
            </w:rPrChange>
          </w:rPr>
          <w:t>UK</w:t>
        </w:r>
      </w:ins>
      <w:r>
        <w:fldChar w:fldCharType="end"/>
      </w:r>
      <w:ins w:id="883" w:author="Anandu P R" w:date="2021-12-16T17:22:29Z">
        <w:r>
          <w:rPr>
            <w:rFonts w:ascii="Liberation Serif" w:cs="Liberation Serif" w:eastAsia="Liberation Serif" w:hAnsi="Liberation Serif"/>
            <w:color w:val="000080"/>
            <w:sz w:val="30"/>
            <w:szCs w:val="30"/>
            <w:rtl w:val="off"/>
            <w:rPrChange w:id="884" w:author="Anandu P R" w:date="2021-12-16T18:14:16Z">
              <w:rPr>
                <w:rFonts w:ascii="Liberation Serif" w:cs="Liberation Serif" w:eastAsia="Liberation Serif" w:hAnsi="Liberation Serif"/>
                <w:sz w:val="30"/>
                <w:szCs w:val="30"/>
              </w:rPr>
            </w:rPrChange>
          </w:rPr>
          <w:t>*)</w:t>
        </w:r>
      </w:ins>
    </w:p>
    <w:p>
      <w:pPr>
        <w:numPr>
          <w:ilvl w:val="0"/>
          <w:numId w:val="1"/>
        </w:numPr>
        <w:shd w:val="clear" w:fill="ffffff"/>
        <w:spacing w:before="0" w:after="0"/>
        <w:ind w:left="720" w:hanging="360"/>
        <w:rPr>
          <w:ins w:id="885" w:author="Anandu P R" w:date="2021-12-16T17:22:29Z"/>
          <w:color w:val="000080"/>
          <w:highlight w:val="white"/>
        </w:rPr>
      </w:pPr>
      <w:ins w:id="886" w:author="Anandu P R" w:date="2021-12-16T17:22:29Z">
        <w:r>
          <w:rPr>
            <w:rFonts w:ascii="Liberation Serif" w:cs="Liberation Serif" w:eastAsia="Liberation Serif" w:hAnsi="Liberation Serif"/>
            <w:color w:val="000080"/>
            <w:sz w:val="30"/>
            <w:szCs w:val="30"/>
            <w:rtl w:val="off"/>
            <w:rPrChange w:id="887" w:author="Anandu P R" w:date="2021-12-16T18:14:16Z">
              <w:rPr>
                <w:rFonts w:ascii="Liberation Serif" w:cs="Liberation Serif" w:eastAsia="Liberation Serif" w:hAnsi="Liberation Serif"/>
                <w:sz w:val="30"/>
                <w:szCs w:val="30"/>
              </w:rPr>
            </w:rPrChange>
          </w:rPr>
          <w:t>Resistors: 330Ω and 470Ω (</w:t>
        </w:r>
      </w:ins>
      <w:r>
        <w:fldChar w:fldCharType="begin"/>
      </w:r>
      <w:r>
        <w:instrText xml:space="preserve">HYPERLINK "https://www.amazon.com/s/ref=nb_sb_noss_2?tag=754u-20&amp;url=search-alias%3Daps&amp;field-keywords=restistors+set"</w:instrText>
      </w:r>
      <w:r>
        <w:fldChar w:fldCharType="separate"/>
      </w:r>
      <w:ins w:id="888" w:author="Anandu P R" w:date="2021-12-16T17:22:29Z">
        <w:r>
          <w:rPr>
            <w:rFonts w:ascii="Liberation Serif" w:cs="Liberation Serif" w:eastAsia="Liberation Serif" w:hAnsi="Liberation Serif"/>
            <w:color w:val="000080"/>
            <w:sz w:val="30"/>
            <w:szCs w:val="30"/>
            <w:rtl w:val="off"/>
            <w:rPrChange w:id="889" w:author="Anandu P R" w:date="2021-12-16T18:14:16Z">
              <w:rPr>
                <w:rFonts w:ascii="Liberation Serif" w:cs="Liberation Serif" w:eastAsia="Liberation Serif" w:hAnsi="Liberation Serif"/>
                <w:sz w:val="30"/>
                <w:szCs w:val="30"/>
              </w:rPr>
            </w:rPrChange>
          </w:rPr>
          <w:t>US</w:t>
        </w:r>
      </w:ins>
      <w:r>
        <w:fldChar w:fldCharType="end"/>
      </w:r>
      <w:ins w:id="890" w:author="Anandu P R" w:date="2021-12-16T17:22:29Z">
        <w:r>
          <w:rPr>
            <w:rFonts w:ascii="Liberation Serif" w:cs="Liberation Serif" w:eastAsia="Liberation Serif" w:hAnsi="Liberation Serif"/>
            <w:color w:val="000080"/>
            <w:sz w:val="30"/>
            <w:szCs w:val="30"/>
            <w:rtl w:val="off"/>
            <w:rPrChange w:id="891" w:author="Anandu P R" w:date="2021-12-16T18:14:16Z">
              <w:rPr>
                <w:rFonts w:ascii="Liberation Serif" w:cs="Liberation Serif" w:eastAsia="Liberation Serif" w:hAnsi="Liberation Serif"/>
                <w:sz w:val="30"/>
                <w:szCs w:val="30"/>
              </w:rPr>
            </w:rPrChange>
          </w:rPr>
          <w:t xml:space="preserve">* / </w:t>
        </w:r>
      </w:ins>
      <w:r>
        <w:fldChar w:fldCharType="begin"/>
      </w:r>
      <w:r>
        <w:instrText xml:space="preserve">HYPERLINK "https://www.amazon.co.uk/s/ref=nb_sb_noss/?tag=755-21&amp;url=search-alias%3Daps&amp;field-keywords=restistors+set"</w:instrText>
      </w:r>
      <w:r>
        <w:fldChar w:fldCharType="separate"/>
      </w:r>
      <w:ins w:id="892" w:author="Anandu P R" w:date="2021-12-16T17:22:29Z">
        <w:r>
          <w:rPr>
            <w:rFonts w:ascii="Liberation Serif" w:cs="Liberation Serif" w:eastAsia="Liberation Serif" w:hAnsi="Liberation Serif"/>
            <w:color w:val="000080"/>
            <w:sz w:val="30"/>
            <w:szCs w:val="30"/>
            <w:rtl w:val="off"/>
            <w:rPrChange w:id="893" w:author="Anandu P R" w:date="2021-12-16T18:14:16Z">
              <w:rPr>
                <w:rFonts w:ascii="Liberation Serif" w:cs="Liberation Serif" w:eastAsia="Liberation Serif" w:hAnsi="Liberation Serif"/>
                <w:sz w:val="30"/>
                <w:szCs w:val="30"/>
              </w:rPr>
            </w:rPrChange>
          </w:rPr>
          <w:t>UK</w:t>
        </w:r>
      </w:ins>
      <w:r>
        <w:fldChar w:fldCharType="end"/>
      </w:r>
      <w:ins w:id="894" w:author="Anandu P R" w:date="2021-12-16T17:22:29Z">
        <w:r>
          <w:rPr>
            <w:rFonts w:ascii="Liberation Serif" w:cs="Liberation Serif" w:eastAsia="Liberation Serif" w:hAnsi="Liberation Serif"/>
            <w:color w:val="000080"/>
            <w:sz w:val="30"/>
            <w:szCs w:val="30"/>
            <w:rtl w:val="off"/>
            <w:rPrChange w:id="895" w:author="Anandu P R" w:date="2021-12-16T18:14:16Z">
              <w:rPr>
                <w:rFonts w:ascii="Liberation Serif" w:cs="Liberation Serif" w:eastAsia="Liberation Serif" w:hAnsi="Liberation Serif"/>
                <w:sz w:val="30"/>
                <w:szCs w:val="30"/>
              </w:rPr>
            </w:rPrChange>
          </w:rPr>
          <w:t>*)</w:t>
        </w:r>
      </w:ins>
    </w:p>
    <w:p>
      <w:pPr>
        <w:numPr>
          <w:ilvl w:val="0"/>
          <w:numId w:val="1"/>
        </w:numPr>
        <w:shd w:val="clear" w:fill="ffffff"/>
        <w:spacing w:before="0" w:after="240"/>
        <w:ind w:left="720" w:hanging="360"/>
        <w:rPr>
          <w:ins w:id="896" w:author="Anandu P R" w:date="2021-12-16T17:22:29Z"/>
          <w:color w:val="000080"/>
          <w:highlight w:val="white"/>
        </w:rPr>
      </w:pPr>
      <w:ins w:id="897" w:author="Anandu P R" w:date="2021-12-16T17:22:29Z">
        <w:r>
          <w:rPr>
            <w:rFonts w:ascii="Liberation Serif" w:cs="Liberation Serif" w:eastAsia="Liberation Serif" w:hAnsi="Liberation Serif"/>
            <w:color w:val="000080"/>
            <w:sz w:val="30"/>
            <w:szCs w:val="30"/>
            <w:rtl w:val="off"/>
            <w:rPrChange w:id="898" w:author="Anandu P R" w:date="2021-12-16T18:14:16Z">
              <w:rPr>
                <w:rFonts w:ascii="Liberation Serif" w:cs="Liberation Serif" w:eastAsia="Liberation Serif" w:hAnsi="Liberation Serif"/>
                <w:sz w:val="30"/>
                <w:szCs w:val="30"/>
              </w:rPr>
            </w:rPrChange>
          </w:rPr>
          <w:t>Jumper wire (</w:t>
        </w:r>
      </w:ins>
      <w:r>
        <w:fldChar w:fldCharType="begin"/>
      </w:r>
      <w:r>
        <w:instrText xml:space="preserve">HYPERLINK "https://www.amazon.com/s/ref=nb_sb_noss_2?tag=754u-20&amp;url=search-alias%3Daps&amp;field-keywords=jumper+wire"</w:instrText>
      </w:r>
      <w:r>
        <w:fldChar w:fldCharType="separate"/>
      </w:r>
      <w:ins w:id="899" w:author="Anandu P R" w:date="2021-12-16T17:22:29Z">
        <w:r>
          <w:rPr>
            <w:rFonts w:ascii="Liberation Serif" w:cs="Liberation Serif" w:eastAsia="Liberation Serif" w:hAnsi="Liberation Serif"/>
            <w:color w:val="000080"/>
            <w:sz w:val="30"/>
            <w:szCs w:val="30"/>
            <w:rtl w:val="off"/>
            <w:rPrChange w:id="900" w:author="Anandu P R" w:date="2021-12-16T18:14:16Z">
              <w:rPr>
                <w:rFonts w:ascii="Liberation Serif" w:cs="Liberation Serif" w:eastAsia="Liberation Serif" w:hAnsi="Liberation Serif"/>
                <w:sz w:val="30"/>
                <w:szCs w:val="30"/>
              </w:rPr>
            </w:rPrChange>
          </w:rPr>
          <w:t>US</w:t>
        </w:r>
      </w:ins>
      <w:r>
        <w:fldChar w:fldCharType="end"/>
      </w:r>
      <w:ins w:id="901" w:author="Anandu P R" w:date="2021-12-16T17:22:29Z">
        <w:r>
          <w:rPr>
            <w:rFonts w:ascii="Liberation Serif" w:cs="Liberation Serif" w:eastAsia="Liberation Serif" w:hAnsi="Liberation Serif"/>
            <w:color w:val="000080"/>
            <w:sz w:val="30"/>
            <w:szCs w:val="30"/>
            <w:rtl w:val="off"/>
            <w:rPrChange w:id="902" w:author="Anandu P R" w:date="2021-12-16T18:14:16Z">
              <w:rPr>
                <w:rFonts w:ascii="Liberation Serif" w:cs="Liberation Serif" w:eastAsia="Liberation Serif" w:hAnsi="Liberation Serif"/>
                <w:sz w:val="30"/>
                <w:szCs w:val="30"/>
              </w:rPr>
            </w:rPrChange>
          </w:rPr>
          <w:t xml:space="preserve">* / </w:t>
        </w:r>
      </w:ins>
      <w:r>
        <w:fldChar w:fldCharType="begin"/>
      </w:r>
      <w:r>
        <w:instrText xml:space="preserve">HYPERLINK "https://www.amazon.co.uk/s/ref=nb_sb_noss/?tag=755-21&amp;url=search-alias%3Daps&amp;field-keywords=jumper+wire"</w:instrText>
      </w:r>
      <w:r>
        <w:fldChar w:fldCharType="separate"/>
      </w:r>
      <w:ins w:id="903" w:author="Anandu P R" w:date="2021-12-16T17:22:29Z">
        <w:r>
          <w:rPr>
            <w:rFonts w:ascii="Liberation Serif" w:cs="Liberation Serif" w:eastAsia="Liberation Serif" w:hAnsi="Liberation Serif"/>
            <w:color w:val="000080"/>
            <w:sz w:val="30"/>
            <w:szCs w:val="30"/>
            <w:rtl w:val="off"/>
            <w:rPrChange w:id="904" w:author="Anandu P R" w:date="2021-12-16T18:14:16Z">
              <w:rPr>
                <w:rFonts w:ascii="Liberation Serif" w:cs="Liberation Serif" w:eastAsia="Liberation Serif" w:hAnsi="Liberation Serif"/>
                <w:sz w:val="30"/>
                <w:szCs w:val="30"/>
              </w:rPr>
            </w:rPrChange>
          </w:rPr>
          <w:t>UK</w:t>
        </w:r>
      </w:ins>
      <w:r>
        <w:fldChar w:fldCharType="end"/>
      </w:r>
      <w:ins w:id="905" w:author="Anandu P R" w:date="2021-12-16T17:22:29Z">
        <w:r>
          <w:rPr>
            <w:rFonts w:ascii="Liberation Serif" w:cs="Liberation Serif" w:eastAsia="Liberation Serif" w:hAnsi="Liberation Serif"/>
            <w:color w:val="000080"/>
            <w:sz w:val="30"/>
            <w:szCs w:val="30"/>
            <w:rtl w:val="off"/>
            <w:rPrChange w:id="906" w:author="Anandu P R" w:date="2021-12-16T18:14:16Z">
              <w:rPr>
                <w:rFonts w:ascii="Liberation Serif" w:cs="Liberation Serif" w:eastAsia="Liberation Serif" w:hAnsi="Liberation Serif"/>
                <w:sz w:val="30"/>
                <w:szCs w:val="30"/>
              </w:rPr>
            </w:rPrChange>
          </w:rPr>
          <w:t>*)</w:t>
        </w:r>
      </w:ins>
    </w:p>
    <w:p>
      <w:pPr>
        <w:pStyle w:val="Heading2"/>
        <w:keepNext w:val="off"/>
        <w:keepLines w:val="off"/>
        <w:pBdr>
          <w:top w:val="none" w:sz="4" w:space="0"/>
          <w:left w:val="none" w:sz="4" w:space="0"/>
          <w:bottom w:val="none" w:sz="4" w:space="0"/>
          <w:right w:val="none" w:sz="4" w:space="0"/>
          <w:between w:val="none" w:sz="4" w:space="0"/>
        </w:pBdr>
        <w:shd w:val="clear" w:fill="ffffff"/>
        <w:spacing w:before="460" w:after="260" w:line="360" w:lineRule="auto"/>
        <w:rPr>
          <w:rFonts w:ascii="Liberation Serif" w:cs="Liberation Serif" w:eastAsia="Liberation Serif" w:hAnsi="Liberation Serif"/>
          <w:ins w:id="907" w:author="Anandu P R" w:date="2021-12-16T17:22:29Z"/>
          <w:color w:val="000080"/>
          <w:sz w:val="30"/>
          <w:szCs w:val="30"/>
          <w:rPrChange w:id="908" w:author="Anandu P R" w:date="2021-12-16T18:14:16Z">
            <w:rPr>
              <w:rFonts w:ascii="Liberation Serif" w:cs="Liberation Serif" w:eastAsia="Liberation Serif" w:hAnsi="Liberation Serif"/>
              <w:sz w:val="30"/>
              <w:szCs w:val="30"/>
            </w:rPr>
          </w:rPrChange>
        </w:rPr>
      </w:pPr>
      <w:bookmarkStart w:id="2" w:name="_ozfrnjfy68y0"/>
      <w:bookmarkEnd w:id="2"/>
      <w:ins w:id="909" w:author="Anandu P R" w:date="2021-12-16T17:22:29Z">
        <w:r>
          <w:rPr>
            <w:rFonts w:ascii="Liberation Serif" w:cs="Liberation Serif" w:eastAsia="Liberation Serif" w:hAnsi="Liberation Serif"/>
            <w:color w:val="000080"/>
            <w:sz w:val="30"/>
            <w:szCs w:val="30"/>
            <w:rtl w:val="off"/>
            <w:rPrChange w:id="910" w:author="Anandu P R" w:date="2021-12-16T18:14:16Z">
              <w:rPr>
                <w:rFonts w:ascii="Liberation Serif" w:cs="Liberation Serif" w:eastAsia="Liberation Serif" w:hAnsi="Liberation Serif"/>
                <w:sz w:val="30"/>
                <w:szCs w:val="30"/>
              </w:rPr>
            </w:rPrChange>
          </w:rPr>
          <w:t>W</w:t>
        </w:r>
      </w:ins>
      <w:ins w:id="911" w:author="Anandu P R" w:date="2021-12-16T17:22:29Z">
        <w:r>
          <w:rPr>
            <w:rFonts w:ascii="Liberation Serif" w:cs="Liberation Serif" w:eastAsia="Liberation Serif" w:hAnsi="Liberation Serif"/>
            <w:color w:val="000080"/>
            <w:sz w:val="30"/>
            <w:szCs w:val="30"/>
            <w:rtl w:val="off"/>
            <w:rPrChange w:id="912" w:author="Anandu P R" w:date="2021-12-16T18:14:16Z">
              <w:rPr>
                <w:rFonts w:ascii="Liberation Serif" w:cs="Liberation Serif" w:eastAsia="Liberation Serif" w:hAnsi="Liberation Serif"/>
                <w:sz w:val="30"/>
                <w:szCs w:val="30"/>
              </w:rPr>
            </w:rPrChange>
          </w:rPr>
          <w:t>iring</w:t>
        </w:r>
      </w:ins>
    </w:p>
    <w:p>
      <w:pPr>
        <w:pBdr>
          <w:top w:val="none" w:sz="4" w:space="0"/>
          <w:left w:val="none" w:sz="4" w:space="0"/>
          <w:bottom w:val="none" w:sz="4" w:space="0"/>
          <w:right w:val="none" w:sz="4" w:space="0"/>
          <w:between w:val="none" w:sz="4" w:space="0"/>
        </w:pBdr>
        <w:shd w:val="clear" w:fill="ffffff"/>
        <w:rPr>
          <w:rFonts w:ascii="Liberation Serif" w:cs="Liberation Serif" w:eastAsia="Liberation Serif" w:hAnsi="Liberation Serif"/>
          <w:ins w:id="913" w:author="Anandu P R" w:date="2021-12-16T17:22:29Z"/>
          <w:color w:val="000080"/>
          <w:sz w:val="30"/>
          <w:szCs w:val="30"/>
          <w:rPrChange w:id="914" w:author="Anandu P R" w:date="2021-12-16T18:14:16Z">
            <w:rPr>
              <w:rFonts w:ascii="Liberation Serif" w:cs="Liberation Serif" w:eastAsia="Liberation Serif" w:hAnsi="Liberation Serif"/>
              <w:sz w:val="30"/>
              <w:szCs w:val="30"/>
            </w:rPr>
          </w:rPrChange>
        </w:rPr>
      </w:pPr>
      <w:ins w:id="915" w:author="Anandu P R" w:date="2021-12-16T17:22:29Z">
        <w:r>
          <w:rPr>
            <w:rFonts w:ascii="Liberation Serif" w:cs="Liberation Serif" w:eastAsia="Liberation Serif" w:hAnsi="Liberation Serif"/>
            <w:color w:val="000080"/>
            <w:sz w:val="30"/>
            <w:szCs w:val="30"/>
            <w:rtl w:val="off"/>
            <w:rPrChange w:id="916" w:author="Anandu P R" w:date="2021-12-16T18:14:16Z">
              <w:rPr>
                <w:rFonts w:ascii="Liberation Serif" w:cs="Liberation Serif" w:eastAsia="Liberation Serif" w:hAnsi="Liberation Serif"/>
                <w:sz w:val="30"/>
                <w:szCs w:val="30"/>
              </w:rPr>
            </w:rPrChange>
          </w:rPr>
          <w:t>There are four pins on the ultrasound module that are connected to the Raspberry:</w:t>
        </w:r>
      </w:ins>
    </w:p>
    <w:p>
      <w:pPr>
        <w:numPr>
          <w:ilvl w:val="0"/>
          <w:numId w:val="2"/>
        </w:numPr>
        <w:shd w:val="clear" w:fill="ffffff"/>
        <w:spacing w:before="240" w:after="0"/>
        <w:ind w:left="720" w:hanging="360"/>
        <w:rPr>
          <w:ins w:id="917" w:author="Anandu P R" w:date="2021-12-16T17:22:29Z"/>
          <w:color w:val="000080"/>
          <w:highlight w:val="white"/>
        </w:rPr>
      </w:pPr>
      <w:ins w:id="918" w:author="Anandu P R" w:date="2021-12-16T17:22:29Z">
        <w:r>
          <w:rPr>
            <w:rFonts w:ascii="Liberation Serif" w:cs="Liberation Serif" w:eastAsia="Liberation Serif" w:hAnsi="Liberation Serif"/>
            <w:color w:val="000080"/>
            <w:sz w:val="30"/>
            <w:szCs w:val="30"/>
            <w:rtl w:val="off"/>
            <w:rPrChange w:id="919" w:author="Anandu P R" w:date="2021-12-16T18:14:16Z">
              <w:rPr>
                <w:rFonts w:ascii="Liberation Serif" w:cs="Liberation Serif" w:eastAsia="Liberation Serif" w:hAnsi="Liberation Serif"/>
                <w:sz w:val="30"/>
                <w:szCs w:val="30"/>
              </w:rPr>
            </w:rPrChange>
          </w:rPr>
          <w:t>VCC to Pin 2 (VCC)</w:t>
        </w:r>
      </w:ins>
    </w:p>
    <w:p>
      <w:pPr>
        <w:numPr>
          <w:ilvl w:val="0"/>
          <w:numId w:val="2"/>
        </w:numPr>
        <w:shd w:val="clear" w:fill="ffffff"/>
        <w:spacing w:before="0" w:after="0"/>
        <w:ind w:left="720" w:hanging="360"/>
        <w:rPr>
          <w:ins w:id="920" w:author="Anandu P R" w:date="2021-12-16T17:22:29Z"/>
          <w:color w:val="000080"/>
          <w:highlight w:val="white"/>
        </w:rPr>
      </w:pPr>
      <w:ins w:id="921" w:author="Anandu P R" w:date="2021-12-16T17:22:29Z">
        <w:r>
          <w:rPr>
            <w:rFonts w:ascii="Liberation Serif" w:cs="Liberation Serif" w:eastAsia="Liberation Serif" w:hAnsi="Liberation Serif"/>
            <w:color w:val="000080"/>
            <w:sz w:val="30"/>
            <w:szCs w:val="30"/>
            <w:rtl w:val="off"/>
            <w:rPrChange w:id="922" w:author="Anandu P R" w:date="2021-12-16T18:14:16Z">
              <w:rPr>
                <w:rFonts w:ascii="Liberation Serif" w:cs="Liberation Serif" w:eastAsia="Liberation Serif" w:hAnsi="Liberation Serif"/>
                <w:sz w:val="30"/>
                <w:szCs w:val="30"/>
              </w:rPr>
            </w:rPrChange>
          </w:rPr>
          <w:t>GND to Pin 6 (GND)</w:t>
        </w:r>
      </w:ins>
    </w:p>
    <w:p>
      <w:pPr>
        <w:numPr>
          <w:ilvl w:val="0"/>
          <w:numId w:val="2"/>
        </w:numPr>
        <w:shd w:val="clear" w:fill="ffffff"/>
        <w:spacing w:before="0" w:after="0"/>
        <w:ind w:left="720" w:hanging="360"/>
        <w:rPr>
          <w:ins w:id="923" w:author="Anandu P R" w:date="2021-12-16T17:22:29Z"/>
          <w:color w:val="000080"/>
          <w:highlight w:val="white"/>
        </w:rPr>
      </w:pPr>
      <w:ins w:id="924" w:author="Anandu P R" w:date="2021-12-16T17:22:29Z">
        <w:r>
          <w:rPr>
            <w:rFonts w:ascii="Liberation Serif" w:cs="Liberation Serif" w:eastAsia="Liberation Serif" w:hAnsi="Liberation Serif"/>
            <w:color w:val="000080"/>
            <w:sz w:val="30"/>
            <w:szCs w:val="30"/>
            <w:rtl w:val="off"/>
            <w:rPrChange w:id="925" w:author="Anandu P R" w:date="2021-12-16T18:14:16Z">
              <w:rPr>
                <w:rFonts w:ascii="Liberation Serif" w:cs="Liberation Serif" w:eastAsia="Liberation Serif" w:hAnsi="Liberation Serif"/>
                <w:sz w:val="30"/>
                <w:szCs w:val="30"/>
              </w:rPr>
            </w:rPrChange>
          </w:rPr>
          <w:t>TRIG to Pin 12 (GPIO18)</w:t>
        </w:r>
      </w:ins>
    </w:p>
    <w:p>
      <w:pPr>
        <w:numPr>
          <w:ilvl w:val="0"/>
          <w:numId w:val="2"/>
        </w:numPr>
        <w:shd w:val="clear" w:fill="ffffff"/>
        <w:spacing w:before="0" w:after="240"/>
        <w:ind w:left="720" w:hanging="360"/>
        <w:rPr>
          <w:ins w:id="926" w:author="Anandu P R" w:date="2021-12-16T17:22:29Z"/>
          <w:color w:val="000080"/>
          <w:highlight w:val="white"/>
        </w:rPr>
      </w:pPr>
      <w:ins w:id="927" w:author="Anandu P R" w:date="2021-12-16T17:22:29Z">
        <w:r>
          <w:rPr>
            <w:rFonts w:ascii="Liberation Serif" w:cs="Liberation Serif" w:eastAsia="Liberation Serif" w:hAnsi="Liberation Serif"/>
            <w:color w:val="000080"/>
            <w:sz w:val="30"/>
            <w:szCs w:val="30"/>
            <w:rtl w:val="off"/>
            <w:rPrChange w:id="928" w:author="Anandu P R" w:date="2021-12-16T18:14:16Z">
              <w:rPr>
                <w:rFonts w:ascii="Liberation Serif" w:cs="Liberation Serif" w:eastAsia="Liberation Serif" w:hAnsi="Liberation Serif"/>
                <w:sz w:val="30"/>
                <w:szCs w:val="30"/>
              </w:rPr>
            </w:rPrChange>
          </w:rPr>
          <w:t>connect the 330Ω resistor to ECHO.  On its end you connect it to Pin 18 (GPIO24) and through a 470Ω resistor you connect it also to Pin6 (GND).</w:t>
        </w:r>
      </w:ins>
    </w:p>
    <w:p>
      <w:pPr>
        <w:pBdr>
          <w:top w:val="none" w:sz="4" w:space="0"/>
          <w:left w:val="none" w:sz="4" w:space="0"/>
          <w:bottom w:val="none" w:sz="4" w:space="0"/>
          <w:right w:val="none" w:sz="4" w:space="0"/>
          <w:between w:val="none" w:sz="4" w:space="0"/>
        </w:pBdr>
        <w:shd w:val="clear" w:fill="ffffff"/>
        <w:rPr>
          <w:rFonts w:ascii="Liberation Serif" w:cs="Liberation Serif" w:eastAsia="Liberation Serif" w:hAnsi="Liberation Serif"/>
          <w:ins w:id="929" w:author="Anandu P R" w:date="2021-12-16T17:22:29Z"/>
          <w:color w:val="000080"/>
          <w:sz w:val="30"/>
          <w:szCs w:val="30"/>
          <w:rPrChange w:id="930" w:author="Anandu P R" w:date="2021-12-16T18:14:16Z">
            <w:rPr>
              <w:rFonts w:ascii="Liberation Serif" w:cs="Liberation Serif" w:eastAsia="Liberation Serif" w:hAnsi="Liberation Serif"/>
              <w:sz w:val="30"/>
              <w:szCs w:val="30"/>
            </w:rPr>
          </w:rPrChange>
        </w:rPr>
      </w:pPr>
      <w:ins w:id="931" w:author="Anandu P R" w:date="2021-12-16T17:22:29Z">
        <w:r>
          <w:rPr>
            <w:rFonts w:ascii="Liberation Serif" w:cs="Liberation Serif" w:eastAsia="Liberation Serif" w:hAnsi="Liberation Serif"/>
            <w:color w:val="000080"/>
            <w:sz w:val="30"/>
            <w:szCs w:val="30"/>
            <w:rtl w:val="off"/>
            <w:rPrChange w:id="932" w:author="Anandu P R" w:date="2021-12-16T18:14:16Z">
              <w:rPr>
                <w:rFonts w:ascii="Liberation Serif" w:cs="Liberation Serif" w:eastAsia="Liberation Serif" w:hAnsi="Liberation Serif"/>
                <w:sz w:val="30"/>
                <w:szCs w:val="30"/>
              </w:rPr>
            </w:rPrChange>
          </w:rPr>
          <w:t>We do this because the GPIO pins only tolerate maximal 3.3V. The connection to GND is to have a obvious signal on GPIO24. If no pulse is sent, the signal is 0 (through the connection with GND), else it is 1. If there would be no connection to GND, the input would be undefined if no signal is sent (randomly 0 or 1), so ambiguous.</w:t>
        </w:r>
      </w:ins>
    </w:p>
    <w:p>
      <w:pPr>
        <w:pBdr>
          <w:top w:val="none" w:sz="4" w:space="0"/>
          <w:left w:val="none" w:sz="4" w:space="0"/>
          <w:bottom w:val="none" w:sz="4" w:space="0"/>
          <w:right w:val="none" w:sz="4" w:space="0"/>
          <w:between w:val="none" w:sz="4" w:space="0"/>
        </w:pBdr>
        <w:shd w:val="clear" w:fill="ffffff"/>
        <w:rPr>
          <w:rFonts w:ascii="Liberation Serif" w:cs="Liberation Serif" w:eastAsia="Liberation Serif" w:hAnsi="Liberation Serif"/>
          <w:ins w:id="933" w:author="Anandu P R" w:date="2021-12-16T17:22:29Z"/>
          <w:color w:val="000080"/>
          <w:sz w:val="30"/>
          <w:szCs w:val="30"/>
          <w:rPrChange w:id="934" w:author="Anandu P R" w:date="2021-12-16T18:14:16Z">
            <w:rPr>
              <w:rFonts w:ascii="Liberation Serif" w:cs="Liberation Serif" w:eastAsia="Liberation Serif" w:hAnsi="Liberation Serif"/>
              <w:sz w:val="30"/>
              <w:szCs w:val="30"/>
            </w:rPr>
          </w:rPrChange>
        </w:rPr>
      </w:pPr>
      <w:ins w:id="935" w:author="Anandu P R" w:date="2021-12-16T17:22:29Z">
        <w:r>
          <w:rPr>
            <w:rFonts w:ascii="Liberation Serif" w:cs="Liberation Serif" w:eastAsia="Liberation Serif" w:hAnsi="Liberation Serif"/>
            <w:color w:val="000080"/>
            <w:sz w:val="30"/>
            <w:szCs w:val="30"/>
            <w:rtl w:val="off"/>
            <w:rPrChange w:id="936" w:author="Anandu P R" w:date="2021-12-16T18:14:16Z">
              <w:rPr>
                <w:rFonts w:ascii="Liberation Serif" w:cs="Liberation Serif" w:eastAsia="Liberation Serif" w:hAnsi="Liberation Serif"/>
                <w:sz w:val="30"/>
                <w:szCs w:val="30"/>
              </w:rPr>
            </w:rPrChange>
          </w:rPr>
          <w:t>Here is the structure as a circuit diagram:</w:t>
        </w:r>
      </w:ins>
    </w:p>
    <w:p>
      <w:pPr>
        <w:spacing w:after="160"/>
        <w:rPr>
          <w:rFonts w:ascii="Liberation Serif" w:cs="Liberation Serif" w:eastAsia="Liberation Serif" w:hAnsi="Liberation Serif"/>
          <w:ins w:id="937" w:author="Anandu P R" w:date="2021-12-16T17:22:29Z"/>
          <w:color w:val="000080"/>
          <w:sz w:val="30"/>
          <w:szCs w:val="30"/>
          <w:rPrChange w:id="938" w:author="Anandu P R" w:date="2021-12-16T18:14:16Z">
            <w:rPr>
              <w:rFonts w:ascii="Liberation Serif" w:cs="Liberation Serif" w:eastAsia="Liberation Serif" w:hAnsi="Liberation Serif"/>
              <w:sz w:val="30"/>
              <w:szCs w:val="30"/>
            </w:rPr>
          </w:rPrChange>
        </w:rPr>
      </w:pPr>
      <w:ins w:id="939" w:author="Anandu P R" w:date="2021-12-16T17:22:29Z">
        <w:r>
          <w:rPr>
            <w:rFonts w:ascii="Liberation Serif" w:cs="Liberation Serif" w:eastAsia="Liberation Serif" w:hAnsi="Liberation Serif"/>
            <w:sz w:val="30"/>
            <w:szCs w:val="30"/>
          </w:rPr>
          <w:drawing xmlns:mc="http://schemas.openxmlformats.org/markup-compatibility/2006">
            <wp:inline distT="0" distB="0" distL="0" distR="0">
              <wp:extent cx="5731200" cy="7099300"/>
              <wp:effectExtent l="0" t="0" r="0" b="0"/>
              <wp:docPr id="40"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53"/>
                      <a:srcRect/>
                      <a:stretch>
                        <a:fillRect/>
                      </a:stretch>
                    </pic:blipFill>
                    <pic:spPr>
                      <a:xfrm>
                        <a:off x="0" y="0"/>
                        <a:ext cx="5731200" cy="7099300"/>
                      </a:xfrm>
                      <a:prstGeom prst="rect">
                        <a:avLst/>
                      </a:prstGeom>
                    </pic:spPr>
                  </pic:pic>
                </a:graphicData>
              </a:graphic>
            </wp:inline>
          </w:drawing>
        </w:r>
      </w:ins>
    </w:p>
    <w:p>
      <w:pPr>
        <w:pStyle w:val="Heading2"/>
        <w:keepNext w:val="off"/>
        <w:keepLines w:val="off"/>
        <w:pBdr>
          <w:top w:val="none" w:sz="4" w:space="0"/>
          <w:left w:val="none" w:sz="4" w:space="0"/>
          <w:bottom w:val="none" w:sz="4" w:space="0"/>
          <w:right w:val="none" w:sz="4" w:space="0"/>
          <w:between w:val="none" w:sz="4" w:space="0"/>
        </w:pBdr>
        <w:shd w:val="clear" w:fill="ffffff"/>
        <w:spacing w:before="460" w:after="260" w:line="360" w:lineRule="auto"/>
        <w:rPr>
          <w:rFonts w:ascii="Liberation Serif" w:cs="Liberation Serif" w:eastAsia="Liberation Serif" w:hAnsi="Liberation Serif"/>
          <w:ins w:id="940" w:author="Anandu P R" w:date="2021-12-16T17:22:29Z"/>
          <w:color w:val="000080"/>
          <w:sz w:val="30"/>
          <w:szCs w:val="30"/>
          <w:rPrChange w:id="941" w:author="Anandu P R" w:date="2021-12-16T18:14:16Z">
            <w:rPr>
              <w:rFonts w:ascii="Liberation Serif" w:cs="Liberation Serif" w:eastAsia="Liberation Serif" w:hAnsi="Liberation Serif"/>
              <w:sz w:val="30"/>
              <w:szCs w:val="30"/>
            </w:rPr>
          </w:rPrChange>
        </w:rPr>
      </w:pPr>
      <w:bookmarkStart w:id="3" w:name="_44d2t3j72qa8"/>
      <w:bookmarkEnd w:id="3"/>
      <w:ins w:id="942" w:author="Anandu P R" w:date="2021-12-16T17:22:29Z">
        <w:r>
          <w:rPr>
            <w:rFonts w:ascii="Liberation Serif" w:cs="Liberation Serif" w:eastAsia="Liberation Serif" w:hAnsi="Liberation Serif"/>
            <w:color w:val="000080"/>
            <w:sz w:val="30"/>
            <w:szCs w:val="30"/>
            <w:rtl w:val="off"/>
            <w:rPrChange w:id="943" w:author="Anandu P R" w:date="2021-12-16T18:14:16Z">
              <w:rPr>
                <w:rFonts w:ascii="Liberation Serif" w:cs="Liberation Serif" w:eastAsia="Liberation Serif" w:hAnsi="Liberation Serif"/>
                <w:sz w:val="30"/>
                <w:szCs w:val="30"/>
              </w:rPr>
            </w:rPrChange>
          </w:rPr>
          <w:t>S</w:t>
        </w:r>
      </w:ins>
      <w:ins w:id="944" w:author="Anandu P R" w:date="2021-12-16T17:22:29Z">
        <w:r>
          <w:rPr>
            <w:rFonts w:ascii="Liberation Serif" w:cs="Liberation Serif" w:eastAsia="Liberation Serif" w:hAnsi="Liberation Serif"/>
            <w:color w:val="000080"/>
            <w:sz w:val="30"/>
            <w:szCs w:val="30"/>
            <w:rtl w:val="off"/>
            <w:rPrChange w:id="945" w:author="Anandu P R" w:date="2021-12-16T18:14:16Z">
              <w:rPr>
                <w:rFonts w:ascii="Liberation Serif" w:cs="Liberation Serif" w:eastAsia="Liberation Serif" w:hAnsi="Liberation Serif"/>
                <w:sz w:val="30"/>
                <w:szCs w:val="30"/>
              </w:rPr>
            </w:rPrChange>
          </w:rPr>
          <w:t>cript for controlling</w:t>
        </w:r>
      </w:ins>
    </w:p>
    <w:p>
      <w:pPr>
        <w:shd w:val="clear" w:fill="ffffff"/>
        <w:rPr>
          <w:rFonts w:ascii="Liberation Serif" w:cs="Liberation Serif" w:eastAsia="Liberation Serif" w:hAnsi="Liberation Serif"/>
          <w:ins w:id="946" w:author="Anandu P R" w:date="2021-12-16T17:22:29Z"/>
          <w:color w:val="000080"/>
          <w:sz w:val="30"/>
          <w:szCs w:val="30"/>
          <w:rPrChange w:id="947" w:author="Anandu P R" w:date="2021-12-16T18:14:16Z">
            <w:rPr>
              <w:rFonts w:ascii="Liberation Serif" w:cs="Liberation Serif" w:eastAsia="Liberation Serif" w:hAnsi="Liberation Serif"/>
              <w:sz w:val="30"/>
              <w:szCs w:val="30"/>
            </w:rPr>
          </w:rPrChange>
        </w:rPr>
      </w:pPr>
      <w:ins w:id="948" w:author="Anandu P R" w:date="2021-12-16T17:22:29Z">
        <w:r>
          <w:rPr>
            <w:rFonts w:ascii="Liberation Serif" w:cs="Liberation Serif" w:eastAsia="Liberation Serif" w:hAnsi="Liberation Serif"/>
            <w:color w:val="000080"/>
            <w:sz w:val="30"/>
            <w:szCs w:val="30"/>
            <w:rtl w:val="off"/>
            <w:rPrChange w:id="949" w:author="Anandu P R" w:date="2021-12-16T18:14:16Z">
              <w:rPr>
                <w:rFonts w:ascii="Liberation Serif" w:cs="Liberation Serif" w:eastAsia="Liberation Serif" w:hAnsi="Liberation Serif"/>
                <w:sz w:val="30"/>
                <w:szCs w:val="30"/>
              </w:rPr>
            </w:rPrChange>
          </w:rPr>
          <w:t>First of all, the Python GPIO library should be installed</w:t>
        </w:r>
      </w:ins>
    </w:p>
    <w:p>
      <w:pPr>
        <w:pBdr>
          <w:top w:val="none" w:sz="4" w:space="0"/>
          <w:left w:val="none" w:sz="4" w:space="0"/>
          <w:bottom w:val="none" w:sz="4" w:space="0"/>
          <w:right w:val="none" w:sz="4" w:space="0"/>
          <w:between w:val="none" w:sz="4" w:space="0"/>
        </w:pBdr>
        <w:shd w:val="clear" w:fill="ffffff"/>
        <w:rPr>
          <w:rFonts w:ascii="Liberation Serif" w:cs="Liberation Serif" w:eastAsia="Liberation Serif" w:hAnsi="Liberation Serif"/>
          <w:ins w:id="950" w:author="Anandu P R" w:date="2021-12-16T17:22:29Z"/>
          <w:color w:val="000080"/>
          <w:sz w:val="30"/>
          <w:szCs w:val="30"/>
          <w:rPrChange w:id="951" w:author="Anandu P R" w:date="2021-12-16T18:14:16Z">
            <w:rPr>
              <w:rFonts w:ascii="Liberation Serif" w:cs="Liberation Serif" w:eastAsia="Liberation Serif" w:hAnsi="Liberation Serif"/>
              <w:sz w:val="30"/>
              <w:szCs w:val="30"/>
            </w:rPr>
          </w:rPrChange>
        </w:rPr>
      </w:pPr>
      <w:ins w:id="952" w:author="Anandu P R" w:date="2021-12-16T17:22:29Z">
        <w:r>
          <w:rPr>
            <w:rFonts w:ascii="Liberation Serif" w:cs="Liberation Serif" w:eastAsia="Liberation Serif" w:hAnsi="Liberation Serif"/>
            <w:color w:val="000080"/>
            <w:sz w:val="30"/>
            <w:szCs w:val="30"/>
            <w:rtl w:val="off"/>
            <w:rPrChange w:id="953" w:author="Anandu P R" w:date="2021-12-16T18:14:16Z">
              <w:rPr>
                <w:rFonts w:ascii="Liberation Serif" w:cs="Liberation Serif" w:eastAsia="Liberation Serif" w:hAnsi="Liberation Serif"/>
                <w:sz w:val="30"/>
                <w:szCs w:val="30"/>
              </w:rPr>
            </w:rPrChange>
          </w:rPr>
          <w:t>To use the module, we create a new script</w:t>
        </w:r>
      </w:ins>
    </w:p>
    <w:p>
      <w:pPr>
        <w:spacing w:after="160"/>
        <w:rPr>
          <w:rFonts w:ascii="Liberation Serif" w:cs="Liberation Serif" w:eastAsia="Liberation Serif" w:hAnsi="Liberation Serif"/>
          <w:ins w:id="954" w:author="Anandu P R" w:date="2021-12-16T17:22:29Z"/>
          <w:color w:val="000080"/>
          <w:sz w:val="30"/>
          <w:szCs w:val="30"/>
          <w:rPrChange w:id="955" w:author="Anandu P R" w:date="2021-12-16T18:14:16Z">
            <w:rPr>
              <w:rFonts w:ascii="Liberation Serif" w:cs="Liberation Serif" w:eastAsia="Liberation Serif" w:hAnsi="Liberation Serif"/>
              <w:sz w:val="30"/>
              <w:szCs w:val="30"/>
            </w:rPr>
          </w:rPrChange>
        </w:rPr>
      </w:pPr>
      <w:ins w:id="956" w:author="Anandu P R" w:date="2021-12-16T17:22:29Z">
        <w:r>
          <w:rPr>
            <w:rFonts w:ascii="Liberation Serif" w:cs="Liberation Serif" w:eastAsia="Liberation Serif" w:hAnsi="Liberation Serif"/>
            <w:color w:val="000080"/>
            <w:sz w:val="30"/>
            <w:szCs w:val="30"/>
            <w:rtl w:val="off"/>
            <w:rPrChange w:id="957" w:author="Anandu P R" w:date="2021-12-16T18:14:16Z">
              <w:rPr>
                <w:rFonts w:ascii="Liberation Serif" w:cs="Liberation Serif" w:eastAsia="Liberation Serif" w:hAnsi="Liberation Serif"/>
                <w:sz w:val="30"/>
                <w:szCs w:val="30"/>
              </w:rPr>
            </w:rPrChange>
          </w:rPr>
          <w:t>sudo nano ultrasonic_distance.py</w:t>
        </w:r>
      </w:ins>
    </w:p>
    <w:p>
      <w:pPr>
        <w:pBdr>
          <w:top w:val="none" w:sz="4" w:space="0"/>
          <w:left w:val="none" w:sz="4" w:space="0"/>
          <w:bottom w:val="none" w:sz="4" w:space="0"/>
          <w:right w:val="none" w:sz="4" w:space="0"/>
          <w:between w:val="none" w:sz="4" w:space="0"/>
        </w:pBdr>
        <w:shd w:val="clear" w:fill="ffffff"/>
        <w:rPr>
          <w:rFonts w:ascii="Liberation Serif" w:cs="Liberation Serif" w:eastAsia="Liberation Serif" w:hAnsi="Liberation Serif"/>
          <w:ins w:id="958" w:author="Anandu P R" w:date="2021-12-16T17:22:29Z"/>
          <w:color w:val="000080"/>
          <w:sz w:val="30"/>
          <w:szCs w:val="30"/>
          <w:rPrChange w:id="959" w:author="Anandu P R" w:date="2021-12-16T18:14:16Z">
            <w:rPr>
              <w:rFonts w:ascii="Liberation Serif" w:cs="Liberation Serif" w:eastAsia="Liberation Serif" w:hAnsi="Liberation Serif"/>
              <w:sz w:val="30"/>
              <w:szCs w:val="30"/>
            </w:rPr>
          </w:rPrChange>
        </w:rPr>
      </w:pPr>
      <w:ins w:id="960" w:author="Anandu P R" w:date="2021-12-16T17:22:29Z">
        <w:r>
          <w:rPr>
            <w:rFonts w:ascii="Liberation Serif" w:cs="Liberation Serif" w:eastAsia="Liberation Serif" w:hAnsi="Liberation Serif"/>
            <w:color w:val="000080"/>
            <w:sz w:val="30"/>
            <w:szCs w:val="30"/>
            <w:rtl w:val="off"/>
            <w:rPrChange w:id="961" w:author="Anandu P R" w:date="2021-12-16T18:14:16Z">
              <w:rPr>
                <w:rFonts w:ascii="Liberation Serif" w:cs="Liberation Serif" w:eastAsia="Liberation Serif" w:hAnsi="Liberation Serif"/>
                <w:sz w:val="30"/>
                <w:szCs w:val="30"/>
              </w:rPr>
            </w:rPrChange>
          </w:rPr>
          <w:t>with the following content:</w:t>
        </w:r>
      </w:ins>
    </w:p>
    <w:p>
      <w:pPr>
        <w:spacing w:after="160"/>
        <w:rPr>
          <w:rFonts w:ascii="Liberation Serif" w:cs="Liberation Serif" w:eastAsia="Liberation Serif" w:hAnsi="Liberation Serif"/>
          <w:ins w:id="962" w:author="Anandu P R" w:date="2021-12-16T17:22:29Z"/>
          <w:color w:val="000080"/>
          <w:sz w:val="30"/>
          <w:szCs w:val="30"/>
          <w:rPrChange w:id="963" w:author="Anandu P R" w:date="2021-12-16T18:14:16Z">
            <w:rPr>
              <w:rFonts w:ascii="Liberation Serif" w:cs="Liberation Serif" w:eastAsia="Liberation Serif" w:hAnsi="Liberation Serif"/>
              <w:sz w:val="30"/>
              <w:szCs w:val="30"/>
            </w:rPr>
          </w:rPrChange>
        </w:rPr>
      </w:pPr>
    </w:p>
    <w:p>
      <w:pPr>
        <w:shd w:val="clear" w:fill="fdfdfd"/>
        <w:rPr>
          <w:rFonts w:ascii="Liberation Serif" w:cs="Liberation Serif" w:eastAsia="Liberation Serif" w:hAnsi="Liberation Serif"/>
          <w:ins w:id="964" w:author="Anandu P R" w:date="2021-12-16T17:22:29Z"/>
          <w:color w:val="000080"/>
          <w:sz w:val="30"/>
          <w:szCs w:val="30"/>
          <w:rPrChange w:id="965" w:author="Anandu P R" w:date="2021-12-16T18:14:16Z">
            <w:rPr>
              <w:rFonts w:ascii="Liberation Serif" w:cs="Liberation Serif" w:eastAsia="Liberation Serif" w:hAnsi="Liberation Serif"/>
              <w:sz w:val="30"/>
              <w:szCs w:val="30"/>
            </w:rPr>
          </w:rPrChange>
        </w:rPr>
      </w:pPr>
      <w:ins w:id="966" w:author="Anandu P R" w:date="2021-12-16T17:22:29Z">
        <w:r>
          <w:rPr>
            <w:rFonts w:ascii="Liberation Serif" w:cs="Liberation Serif" w:eastAsia="Liberation Serif" w:hAnsi="Liberation Serif"/>
            <w:color w:val="000080"/>
            <w:sz w:val="30"/>
            <w:szCs w:val="30"/>
            <w:rtl w:val="off"/>
            <w:rPrChange w:id="967" w:author="Anandu P R" w:date="2021-12-16T18:14:16Z">
              <w:rPr>
                <w:rFonts w:ascii="Liberation Serif" w:cs="Liberation Serif" w:eastAsia="Liberation Serif" w:hAnsi="Liberation Serif"/>
                <w:sz w:val="30"/>
                <w:szCs w:val="30"/>
              </w:rPr>
            </w:rPrChange>
          </w:rPr>
          <w:t>#Libraries</w:t>
        </w:r>
      </w:ins>
    </w:p>
    <w:p>
      <w:pPr>
        <w:shd w:val="clear" w:fill="f7f7f7"/>
        <w:rPr>
          <w:rFonts w:ascii="Liberation Serif" w:cs="Liberation Serif" w:eastAsia="Liberation Serif" w:hAnsi="Liberation Serif"/>
          <w:ins w:id="968" w:author="Anandu P R" w:date="2021-12-16T17:22:29Z"/>
          <w:color w:val="000080"/>
          <w:sz w:val="30"/>
          <w:szCs w:val="30"/>
          <w:rPrChange w:id="969" w:author="Anandu P R" w:date="2021-12-16T18:14:16Z">
            <w:rPr>
              <w:rFonts w:ascii="Liberation Serif" w:cs="Liberation Serif" w:eastAsia="Liberation Serif" w:hAnsi="Liberation Serif"/>
              <w:sz w:val="30"/>
              <w:szCs w:val="30"/>
            </w:rPr>
          </w:rPrChange>
        </w:rPr>
      </w:pPr>
      <w:ins w:id="970" w:author="Anandu P R" w:date="2021-12-16T17:22:29Z">
        <w:r>
          <w:rPr>
            <w:rFonts w:ascii="Liberation Serif" w:cs="Liberation Serif" w:eastAsia="Liberation Serif" w:hAnsi="Liberation Serif"/>
            <w:color w:val="000080"/>
            <w:sz w:val="30"/>
            <w:szCs w:val="30"/>
            <w:rtl w:val="off"/>
            <w:rPrChange w:id="971" w:author="Anandu P R" w:date="2021-12-16T18:14:16Z">
              <w:rPr>
                <w:rFonts w:ascii="Liberation Serif" w:cs="Liberation Serif" w:eastAsia="Liberation Serif" w:hAnsi="Liberation Serif"/>
                <w:sz w:val="30"/>
                <w:szCs w:val="30"/>
              </w:rPr>
            </w:rPrChange>
          </w:rPr>
          <w:t>import RPi.GPIO as GPIO</w:t>
        </w:r>
      </w:ins>
    </w:p>
    <w:p>
      <w:pPr>
        <w:shd w:val="clear" w:fill="fdfdfd"/>
        <w:rPr>
          <w:rFonts w:ascii="Liberation Serif" w:cs="Liberation Serif" w:eastAsia="Liberation Serif" w:hAnsi="Liberation Serif"/>
          <w:ins w:id="972" w:author="Anandu P R" w:date="2021-12-16T17:22:29Z"/>
          <w:color w:val="000080"/>
          <w:sz w:val="30"/>
          <w:szCs w:val="30"/>
          <w:rPrChange w:id="973" w:author="Anandu P R" w:date="2021-12-16T18:14:16Z">
            <w:rPr>
              <w:rFonts w:ascii="Liberation Serif" w:cs="Liberation Serif" w:eastAsia="Liberation Serif" w:hAnsi="Liberation Serif"/>
              <w:sz w:val="30"/>
              <w:szCs w:val="30"/>
            </w:rPr>
          </w:rPrChange>
        </w:rPr>
      </w:pPr>
      <w:ins w:id="974" w:author="Anandu P R" w:date="2021-12-16T17:22:29Z">
        <w:r>
          <w:rPr>
            <w:rFonts w:ascii="Liberation Serif" w:cs="Liberation Serif" w:eastAsia="Liberation Serif" w:hAnsi="Liberation Serif"/>
            <w:color w:val="000080"/>
            <w:sz w:val="30"/>
            <w:szCs w:val="30"/>
            <w:rtl w:val="off"/>
            <w:rPrChange w:id="975" w:author="Anandu P R" w:date="2021-12-16T18:14:16Z">
              <w:rPr>
                <w:rFonts w:ascii="Liberation Serif" w:cs="Liberation Serif" w:eastAsia="Liberation Serif" w:hAnsi="Liberation Serif"/>
                <w:sz w:val="30"/>
                <w:szCs w:val="30"/>
              </w:rPr>
            </w:rPrChange>
          </w:rPr>
          <w:t>import time</w:t>
        </w:r>
      </w:ins>
    </w:p>
    <w:p>
      <w:pPr>
        <w:shd w:val="clear" w:fill="f7f7f7"/>
        <w:rPr>
          <w:rFonts w:ascii="Liberation Serif" w:cs="Liberation Serif" w:eastAsia="Liberation Serif" w:hAnsi="Liberation Serif"/>
          <w:ins w:id="976" w:author="Anandu P R" w:date="2021-12-16T17:22:29Z"/>
          <w:color w:val="000080"/>
          <w:sz w:val="30"/>
          <w:szCs w:val="30"/>
          <w:rPrChange w:id="977" w:author="Anandu P R" w:date="2021-12-16T18:14:16Z">
            <w:rPr>
              <w:rFonts w:ascii="Liberation Serif" w:cs="Liberation Serif" w:eastAsia="Liberation Serif" w:hAnsi="Liberation Serif"/>
              <w:sz w:val="30"/>
              <w:szCs w:val="30"/>
            </w:rPr>
          </w:rPrChange>
        </w:rPr>
      </w:pPr>
      <w:ins w:id="978" w:author="Anandu P R" w:date="2021-12-16T17:22:29Z">
        <w:r>
          <w:rPr>
            <w:rFonts w:ascii="Liberation Serif" w:cs="Liberation Serif" w:eastAsia="Liberation Serif" w:hAnsi="Liberation Serif"/>
            <w:color w:val="000080"/>
            <w:sz w:val="30"/>
            <w:szCs w:val="30"/>
            <w:rtl w:val="off"/>
            <w:rPrChange w:id="979" w:author="Anandu P R" w:date="2021-12-16T18:14:16Z">
              <w:rPr>
                <w:rFonts w:ascii="Liberation Serif" w:cs="Liberation Serif" w:eastAsia="Liberation Serif" w:hAnsi="Liberation Serif"/>
                <w:sz w:val="30"/>
                <w:szCs w:val="30"/>
              </w:rPr>
            </w:rPrChange>
          </w:rPr>
          <w:t xml:space="preserve"> </w:t>
        </w:r>
      </w:ins>
    </w:p>
    <w:p>
      <w:pPr>
        <w:shd w:val="clear" w:fill="fdfdfd"/>
        <w:rPr>
          <w:rFonts w:ascii="Liberation Serif" w:cs="Liberation Serif" w:eastAsia="Liberation Serif" w:hAnsi="Liberation Serif"/>
          <w:ins w:id="980" w:author="Anandu P R" w:date="2021-12-16T17:22:29Z"/>
          <w:color w:val="000080"/>
          <w:sz w:val="30"/>
          <w:szCs w:val="30"/>
          <w:rPrChange w:id="981" w:author="Anandu P R" w:date="2021-12-16T18:14:16Z">
            <w:rPr>
              <w:rFonts w:ascii="Liberation Serif" w:cs="Liberation Serif" w:eastAsia="Liberation Serif" w:hAnsi="Liberation Serif"/>
              <w:sz w:val="30"/>
              <w:szCs w:val="30"/>
            </w:rPr>
          </w:rPrChange>
        </w:rPr>
      </w:pPr>
      <w:ins w:id="982" w:author="Anandu P R" w:date="2021-12-16T17:22:29Z">
        <w:r>
          <w:rPr>
            <w:rFonts w:ascii="Liberation Serif" w:cs="Liberation Serif" w:eastAsia="Liberation Serif" w:hAnsi="Liberation Serif"/>
            <w:color w:val="000080"/>
            <w:sz w:val="30"/>
            <w:szCs w:val="30"/>
            <w:rtl w:val="off"/>
            <w:rPrChange w:id="983" w:author="Anandu P R" w:date="2021-12-16T18:14:16Z">
              <w:rPr>
                <w:rFonts w:ascii="Liberation Serif" w:cs="Liberation Serif" w:eastAsia="Liberation Serif" w:hAnsi="Liberation Serif"/>
                <w:sz w:val="30"/>
                <w:szCs w:val="30"/>
              </w:rPr>
            </w:rPrChange>
          </w:rPr>
          <w:t>#GPIO Mode (BOARD / BCM)</w:t>
        </w:r>
      </w:ins>
    </w:p>
    <w:p>
      <w:pPr>
        <w:shd w:val="clear" w:fill="f7f7f7"/>
        <w:rPr>
          <w:rFonts w:ascii="Liberation Serif" w:cs="Liberation Serif" w:eastAsia="Liberation Serif" w:hAnsi="Liberation Serif"/>
          <w:ins w:id="984" w:author="Anandu P R" w:date="2021-12-16T17:22:29Z"/>
          <w:color w:val="000080"/>
          <w:sz w:val="30"/>
          <w:szCs w:val="30"/>
          <w:rPrChange w:id="985" w:author="Anandu P R" w:date="2021-12-16T18:14:16Z">
            <w:rPr>
              <w:rFonts w:ascii="Liberation Serif" w:cs="Liberation Serif" w:eastAsia="Liberation Serif" w:hAnsi="Liberation Serif"/>
              <w:sz w:val="30"/>
              <w:szCs w:val="30"/>
            </w:rPr>
          </w:rPrChange>
        </w:rPr>
      </w:pPr>
      <w:ins w:id="986" w:author="Anandu P R" w:date="2021-12-16T17:22:29Z">
        <w:r>
          <w:rPr>
            <w:rFonts w:ascii="Liberation Serif" w:cs="Liberation Serif" w:eastAsia="Liberation Serif" w:hAnsi="Liberation Serif"/>
            <w:color w:val="000080"/>
            <w:sz w:val="30"/>
            <w:szCs w:val="30"/>
            <w:rtl w:val="off"/>
            <w:rPrChange w:id="987" w:author="Anandu P R" w:date="2021-12-16T18:14:16Z">
              <w:rPr>
                <w:rFonts w:ascii="Liberation Serif" w:cs="Liberation Serif" w:eastAsia="Liberation Serif" w:hAnsi="Liberation Serif"/>
                <w:sz w:val="30"/>
                <w:szCs w:val="30"/>
              </w:rPr>
            </w:rPrChange>
          </w:rPr>
          <w:t>GPIO.setmode(GPIO.BCM)</w:t>
        </w:r>
      </w:ins>
    </w:p>
    <w:p>
      <w:pPr>
        <w:shd w:val="clear" w:fill="fdfdfd"/>
        <w:rPr>
          <w:rFonts w:ascii="Liberation Serif" w:cs="Liberation Serif" w:eastAsia="Liberation Serif" w:hAnsi="Liberation Serif"/>
          <w:ins w:id="988" w:author="Anandu P R" w:date="2021-12-16T17:22:29Z"/>
          <w:color w:val="000080"/>
          <w:sz w:val="30"/>
          <w:szCs w:val="30"/>
          <w:rPrChange w:id="989" w:author="Anandu P R" w:date="2021-12-16T18:14:16Z">
            <w:rPr>
              <w:rFonts w:ascii="Liberation Serif" w:cs="Liberation Serif" w:eastAsia="Liberation Serif" w:hAnsi="Liberation Serif"/>
              <w:sz w:val="30"/>
              <w:szCs w:val="30"/>
            </w:rPr>
          </w:rPrChange>
        </w:rPr>
      </w:pPr>
      <w:ins w:id="990" w:author="Anandu P R" w:date="2021-12-16T17:22:29Z">
        <w:r>
          <w:rPr>
            <w:rFonts w:ascii="Liberation Serif" w:cs="Liberation Serif" w:eastAsia="Liberation Serif" w:hAnsi="Liberation Serif"/>
            <w:color w:val="000080"/>
            <w:sz w:val="30"/>
            <w:szCs w:val="30"/>
            <w:rtl w:val="off"/>
            <w:rPrChange w:id="991" w:author="Anandu P R" w:date="2021-12-16T18:14:16Z">
              <w:rPr>
                <w:rFonts w:ascii="Liberation Serif" w:cs="Liberation Serif" w:eastAsia="Liberation Serif" w:hAnsi="Liberation Serif"/>
                <w:sz w:val="30"/>
                <w:szCs w:val="30"/>
              </w:rPr>
            </w:rPrChange>
          </w:rPr>
          <w:t xml:space="preserve"> </w:t>
        </w:r>
      </w:ins>
    </w:p>
    <w:p>
      <w:pPr>
        <w:shd w:val="clear" w:fill="f7f7f7"/>
        <w:rPr>
          <w:rFonts w:ascii="Liberation Serif" w:cs="Liberation Serif" w:eastAsia="Liberation Serif" w:hAnsi="Liberation Serif"/>
          <w:ins w:id="992" w:author="Anandu P R" w:date="2021-12-16T17:22:29Z"/>
          <w:color w:val="000080"/>
          <w:sz w:val="30"/>
          <w:szCs w:val="30"/>
          <w:rPrChange w:id="993" w:author="Anandu P R" w:date="2021-12-16T18:14:16Z">
            <w:rPr>
              <w:rFonts w:ascii="Liberation Serif" w:cs="Liberation Serif" w:eastAsia="Liberation Serif" w:hAnsi="Liberation Serif"/>
              <w:sz w:val="30"/>
              <w:szCs w:val="30"/>
            </w:rPr>
          </w:rPrChange>
        </w:rPr>
      </w:pPr>
      <w:ins w:id="994" w:author="Anandu P R" w:date="2021-12-16T17:22:29Z">
        <w:r>
          <w:rPr>
            <w:rFonts w:ascii="Liberation Serif" w:cs="Liberation Serif" w:eastAsia="Liberation Serif" w:hAnsi="Liberation Serif"/>
            <w:color w:val="000080"/>
            <w:sz w:val="30"/>
            <w:szCs w:val="30"/>
            <w:rtl w:val="off"/>
            <w:rPrChange w:id="995" w:author="Anandu P R" w:date="2021-12-16T18:14:16Z">
              <w:rPr>
                <w:rFonts w:ascii="Liberation Serif" w:cs="Liberation Serif" w:eastAsia="Liberation Serif" w:hAnsi="Liberation Serif"/>
                <w:sz w:val="30"/>
                <w:szCs w:val="30"/>
              </w:rPr>
            </w:rPrChange>
          </w:rPr>
          <w:t>#set GPIO Pins</w:t>
        </w:r>
      </w:ins>
    </w:p>
    <w:p>
      <w:pPr>
        <w:shd w:val="clear" w:fill="fdfdfd"/>
        <w:rPr>
          <w:rFonts w:ascii="Liberation Serif" w:cs="Liberation Serif" w:eastAsia="Liberation Serif" w:hAnsi="Liberation Serif"/>
          <w:ins w:id="996" w:author="Anandu P R" w:date="2021-12-16T17:22:29Z"/>
          <w:color w:val="000080"/>
          <w:sz w:val="30"/>
          <w:szCs w:val="30"/>
          <w:rPrChange w:id="997" w:author="Anandu P R" w:date="2021-12-16T18:14:16Z">
            <w:rPr>
              <w:rFonts w:ascii="Liberation Serif" w:cs="Liberation Serif" w:eastAsia="Liberation Serif" w:hAnsi="Liberation Serif"/>
              <w:sz w:val="30"/>
              <w:szCs w:val="30"/>
            </w:rPr>
          </w:rPrChange>
        </w:rPr>
      </w:pPr>
      <w:ins w:id="998" w:author="Anandu P R" w:date="2021-12-16T17:22:29Z">
        <w:r>
          <w:rPr>
            <w:rFonts w:ascii="Liberation Serif" w:cs="Liberation Serif" w:eastAsia="Liberation Serif" w:hAnsi="Liberation Serif"/>
            <w:color w:val="000080"/>
            <w:sz w:val="30"/>
            <w:szCs w:val="30"/>
            <w:rtl w:val="off"/>
            <w:rPrChange w:id="999" w:author="Anandu P R" w:date="2021-12-16T18:14:16Z">
              <w:rPr>
                <w:rFonts w:ascii="Liberation Serif" w:cs="Liberation Serif" w:eastAsia="Liberation Serif" w:hAnsi="Liberation Serif"/>
                <w:sz w:val="30"/>
                <w:szCs w:val="30"/>
              </w:rPr>
            </w:rPrChange>
          </w:rPr>
          <w:t>GPIO_TRIGGER = 18</w:t>
        </w:r>
      </w:ins>
    </w:p>
    <w:p>
      <w:pPr>
        <w:shd w:val="clear" w:fill="f7f7f7"/>
        <w:rPr>
          <w:rFonts w:ascii="Liberation Serif" w:cs="Liberation Serif" w:eastAsia="Liberation Serif" w:hAnsi="Liberation Serif"/>
          <w:ins w:id="1000" w:author="Anandu P R" w:date="2021-12-16T17:22:29Z"/>
          <w:color w:val="000080"/>
          <w:sz w:val="30"/>
          <w:szCs w:val="30"/>
          <w:rPrChange w:id="1001" w:author="Anandu P R" w:date="2021-12-16T18:14:16Z">
            <w:rPr>
              <w:rFonts w:ascii="Liberation Serif" w:cs="Liberation Serif" w:eastAsia="Liberation Serif" w:hAnsi="Liberation Serif"/>
              <w:sz w:val="30"/>
              <w:szCs w:val="30"/>
            </w:rPr>
          </w:rPrChange>
        </w:rPr>
      </w:pPr>
      <w:ins w:id="1002" w:author="Anandu P R" w:date="2021-12-16T17:22:29Z">
        <w:r>
          <w:rPr>
            <w:rFonts w:ascii="Liberation Serif" w:cs="Liberation Serif" w:eastAsia="Liberation Serif" w:hAnsi="Liberation Serif"/>
            <w:color w:val="000080"/>
            <w:sz w:val="30"/>
            <w:szCs w:val="30"/>
            <w:rtl w:val="off"/>
            <w:rPrChange w:id="1003" w:author="Anandu P R" w:date="2021-12-16T18:14:16Z">
              <w:rPr>
                <w:rFonts w:ascii="Liberation Serif" w:cs="Liberation Serif" w:eastAsia="Liberation Serif" w:hAnsi="Liberation Serif"/>
                <w:sz w:val="30"/>
                <w:szCs w:val="30"/>
              </w:rPr>
            </w:rPrChange>
          </w:rPr>
          <w:t>GPIO_ECHO = 24</w:t>
        </w:r>
      </w:ins>
    </w:p>
    <w:p>
      <w:pPr>
        <w:shd w:val="clear" w:fill="fdfdfd"/>
        <w:rPr>
          <w:rFonts w:ascii="Liberation Serif" w:cs="Liberation Serif" w:eastAsia="Liberation Serif" w:hAnsi="Liberation Serif"/>
          <w:ins w:id="1004" w:author="Anandu P R" w:date="2021-12-16T17:22:29Z"/>
          <w:color w:val="000080"/>
          <w:sz w:val="30"/>
          <w:szCs w:val="30"/>
          <w:rPrChange w:id="1005" w:author="Anandu P R" w:date="2021-12-16T18:14:16Z">
            <w:rPr>
              <w:rFonts w:ascii="Liberation Serif" w:cs="Liberation Serif" w:eastAsia="Liberation Serif" w:hAnsi="Liberation Serif"/>
              <w:sz w:val="30"/>
              <w:szCs w:val="30"/>
            </w:rPr>
          </w:rPrChange>
        </w:rPr>
      </w:pPr>
      <w:ins w:id="1006" w:author="Anandu P R" w:date="2021-12-16T17:22:29Z">
        <w:r>
          <w:rPr>
            <w:rFonts w:ascii="Liberation Serif" w:cs="Liberation Serif" w:eastAsia="Liberation Serif" w:hAnsi="Liberation Serif"/>
            <w:color w:val="000080"/>
            <w:sz w:val="30"/>
            <w:szCs w:val="30"/>
            <w:rtl w:val="off"/>
            <w:rPrChange w:id="1007" w:author="Anandu P R" w:date="2021-12-16T18:14:16Z">
              <w:rPr>
                <w:rFonts w:ascii="Liberation Serif" w:cs="Liberation Serif" w:eastAsia="Liberation Serif" w:hAnsi="Liberation Serif"/>
                <w:sz w:val="30"/>
                <w:szCs w:val="30"/>
              </w:rPr>
            </w:rPrChange>
          </w:rPr>
          <w:t xml:space="preserve"> </w:t>
        </w:r>
      </w:ins>
    </w:p>
    <w:p>
      <w:pPr>
        <w:shd w:val="clear" w:fill="f7f7f7"/>
        <w:rPr>
          <w:rFonts w:ascii="Liberation Serif" w:cs="Liberation Serif" w:eastAsia="Liberation Serif" w:hAnsi="Liberation Serif"/>
          <w:ins w:id="1008" w:author="Anandu P R" w:date="2021-12-16T17:22:29Z"/>
          <w:color w:val="000080"/>
          <w:sz w:val="30"/>
          <w:szCs w:val="30"/>
          <w:rPrChange w:id="1009" w:author="Anandu P R" w:date="2021-12-16T18:14:16Z">
            <w:rPr>
              <w:rFonts w:ascii="Liberation Serif" w:cs="Liberation Serif" w:eastAsia="Liberation Serif" w:hAnsi="Liberation Serif"/>
              <w:sz w:val="30"/>
              <w:szCs w:val="30"/>
            </w:rPr>
          </w:rPrChange>
        </w:rPr>
      </w:pPr>
      <w:ins w:id="1010" w:author="Anandu P R" w:date="2021-12-16T17:22:29Z">
        <w:r>
          <w:rPr>
            <w:rFonts w:ascii="Liberation Serif" w:cs="Liberation Serif" w:eastAsia="Liberation Serif" w:hAnsi="Liberation Serif"/>
            <w:color w:val="000080"/>
            <w:sz w:val="30"/>
            <w:szCs w:val="30"/>
            <w:rtl w:val="off"/>
            <w:rPrChange w:id="1011" w:author="Anandu P R" w:date="2021-12-16T18:14:16Z">
              <w:rPr>
                <w:rFonts w:ascii="Liberation Serif" w:cs="Liberation Serif" w:eastAsia="Liberation Serif" w:hAnsi="Liberation Serif"/>
                <w:sz w:val="30"/>
                <w:szCs w:val="30"/>
              </w:rPr>
            </w:rPrChange>
          </w:rPr>
          <w:t>#set GPIO direction (IN / OUT)</w:t>
        </w:r>
      </w:ins>
    </w:p>
    <w:p>
      <w:pPr>
        <w:shd w:val="clear" w:fill="fdfdfd"/>
        <w:rPr>
          <w:rFonts w:ascii="Liberation Serif" w:cs="Liberation Serif" w:eastAsia="Liberation Serif" w:hAnsi="Liberation Serif"/>
          <w:ins w:id="1012" w:author="Anandu P R" w:date="2021-12-16T17:22:29Z"/>
          <w:color w:val="000080"/>
          <w:sz w:val="30"/>
          <w:szCs w:val="30"/>
          <w:rPrChange w:id="1013" w:author="Anandu P R" w:date="2021-12-16T18:14:16Z">
            <w:rPr>
              <w:rFonts w:ascii="Liberation Serif" w:cs="Liberation Serif" w:eastAsia="Liberation Serif" w:hAnsi="Liberation Serif"/>
              <w:sz w:val="30"/>
              <w:szCs w:val="30"/>
            </w:rPr>
          </w:rPrChange>
        </w:rPr>
      </w:pPr>
      <w:ins w:id="1014" w:author="Anandu P R" w:date="2021-12-16T17:22:29Z">
        <w:r>
          <w:rPr>
            <w:rFonts w:ascii="Liberation Serif" w:cs="Liberation Serif" w:eastAsia="Liberation Serif" w:hAnsi="Liberation Serif"/>
            <w:color w:val="000080"/>
            <w:sz w:val="30"/>
            <w:szCs w:val="30"/>
            <w:rtl w:val="off"/>
            <w:rPrChange w:id="1015" w:author="Anandu P R" w:date="2021-12-16T18:14:16Z">
              <w:rPr>
                <w:rFonts w:ascii="Liberation Serif" w:cs="Liberation Serif" w:eastAsia="Liberation Serif" w:hAnsi="Liberation Serif"/>
                <w:sz w:val="30"/>
                <w:szCs w:val="30"/>
              </w:rPr>
            </w:rPrChange>
          </w:rPr>
          <w:t>GPIO.setup(GPIO_TRIGGER, GPIO.OUT)</w:t>
        </w:r>
      </w:ins>
    </w:p>
    <w:p>
      <w:pPr>
        <w:shd w:val="clear" w:fill="f7f7f7"/>
        <w:rPr>
          <w:rFonts w:ascii="Liberation Serif" w:cs="Liberation Serif" w:eastAsia="Liberation Serif" w:hAnsi="Liberation Serif"/>
          <w:ins w:id="1016" w:author="Anandu P R" w:date="2021-12-16T17:22:29Z"/>
          <w:color w:val="000080"/>
          <w:sz w:val="30"/>
          <w:szCs w:val="30"/>
          <w:rPrChange w:id="1017" w:author="Anandu P R" w:date="2021-12-16T18:14:16Z">
            <w:rPr>
              <w:rFonts w:ascii="Liberation Serif" w:cs="Liberation Serif" w:eastAsia="Liberation Serif" w:hAnsi="Liberation Serif"/>
              <w:sz w:val="30"/>
              <w:szCs w:val="30"/>
            </w:rPr>
          </w:rPrChange>
        </w:rPr>
      </w:pPr>
      <w:ins w:id="1018" w:author="Anandu P R" w:date="2021-12-16T17:22:29Z">
        <w:r>
          <w:rPr>
            <w:rFonts w:ascii="Liberation Serif" w:cs="Liberation Serif" w:eastAsia="Liberation Serif" w:hAnsi="Liberation Serif"/>
            <w:color w:val="000080"/>
            <w:sz w:val="30"/>
            <w:szCs w:val="30"/>
            <w:rtl w:val="off"/>
            <w:rPrChange w:id="1019" w:author="Anandu P R" w:date="2021-12-16T18:14:16Z">
              <w:rPr>
                <w:rFonts w:ascii="Liberation Serif" w:cs="Liberation Serif" w:eastAsia="Liberation Serif" w:hAnsi="Liberation Serif"/>
                <w:sz w:val="30"/>
                <w:szCs w:val="30"/>
              </w:rPr>
            </w:rPrChange>
          </w:rPr>
          <w:t>GPIO.setup(GPIO_ECHO, GPIO.IN)</w:t>
        </w:r>
      </w:ins>
    </w:p>
    <w:p>
      <w:pPr>
        <w:shd w:val="clear" w:fill="fdfdfd"/>
        <w:rPr>
          <w:rFonts w:ascii="Liberation Serif" w:cs="Liberation Serif" w:eastAsia="Liberation Serif" w:hAnsi="Liberation Serif"/>
          <w:ins w:id="1020" w:author="Anandu P R" w:date="2021-12-16T17:22:29Z"/>
          <w:color w:val="000080"/>
          <w:sz w:val="30"/>
          <w:szCs w:val="30"/>
          <w:rPrChange w:id="1021" w:author="Anandu P R" w:date="2021-12-16T18:14:16Z">
            <w:rPr>
              <w:rFonts w:ascii="Liberation Serif" w:cs="Liberation Serif" w:eastAsia="Liberation Serif" w:hAnsi="Liberation Serif"/>
              <w:sz w:val="30"/>
              <w:szCs w:val="30"/>
            </w:rPr>
          </w:rPrChange>
        </w:rPr>
      </w:pPr>
      <w:ins w:id="1022" w:author="Anandu P R" w:date="2021-12-16T17:22:29Z">
        <w:r>
          <w:rPr>
            <w:rFonts w:ascii="Liberation Serif" w:cs="Liberation Serif" w:eastAsia="Liberation Serif" w:hAnsi="Liberation Serif"/>
            <w:color w:val="000080"/>
            <w:sz w:val="30"/>
            <w:szCs w:val="30"/>
            <w:rtl w:val="off"/>
            <w:rPrChange w:id="1023" w:author="Anandu P R" w:date="2021-12-16T18:14:16Z">
              <w:rPr>
                <w:rFonts w:ascii="Liberation Serif" w:cs="Liberation Serif" w:eastAsia="Liberation Serif" w:hAnsi="Liberation Serif"/>
                <w:sz w:val="30"/>
                <w:szCs w:val="30"/>
              </w:rPr>
            </w:rPrChange>
          </w:rPr>
          <w:t xml:space="preserve"> </w:t>
        </w:r>
      </w:ins>
    </w:p>
    <w:p>
      <w:pPr>
        <w:shd w:val="clear" w:fill="f7f7f7"/>
        <w:rPr>
          <w:rFonts w:ascii="Liberation Serif" w:cs="Liberation Serif" w:eastAsia="Liberation Serif" w:hAnsi="Liberation Serif"/>
          <w:ins w:id="1024" w:author="Anandu P R" w:date="2021-12-16T17:22:29Z"/>
          <w:color w:val="000080"/>
          <w:sz w:val="30"/>
          <w:szCs w:val="30"/>
          <w:rPrChange w:id="1025" w:author="Anandu P R" w:date="2021-12-16T18:14:16Z">
            <w:rPr>
              <w:rFonts w:ascii="Liberation Serif" w:cs="Liberation Serif" w:eastAsia="Liberation Serif" w:hAnsi="Liberation Serif"/>
              <w:sz w:val="30"/>
              <w:szCs w:val="30"/>
            </w:rPr>
          </w:rPrChange>
        </w:rPr>
      </w:pPr>
      <w:ins w:id="1026" w:author="Anandu P R" w:date="2021-12-16T17:22:29Z">
        <w:r>
          <w:rPr>
            <w:rFonts w:ascii="Liberation Serif" w:cs="Liberation Serif" w:eastAsia="Liberation Serif" w:hAnsi="Liberation Serif"/>
            <w:color w:val="000080"/>
            <w:sz w:val="30"/>
            <w:szCs w:val="30"/>
            <w:rtl w:val="off"/>
            <w:rPrChange w:id="1027" w:author="Anandu P R" w:date="2021-12-16T18:14:16Z">
              <w:rPr>
                <w:rFonts w:ascii="Liberation Serif" w:cs="Liberation Serif" w:eastAsia="Liberation Serif" w:hAnsi="Liberation Serif"/>
                <w:sz w:val="30"/>
                <w:szCs w:val="30"/>
              </w:rPr>
            </w:rPrChange>
          </w:rPr>
          <w:t>def distance():</w:t>
        </w:r>
      </w:ins>
    </w:p>
    <w:p>
      <w:pPr>
        <w:shd w:val="clear" w:fill="fdfdfd"/>
        <w:rPr>
          <w:rFonts w:ascii="Liberation Serif" w:cs="Liberation Serif" w:eastAsia="Liberation Serif" w:hAnsi="Liberation Serif"/>
          <w:ins w:id="1028" w:author="Anandu P R" w:date="2021-12-16T17:22:29Z"/>
          <w:color w:val="000080"/>
          <w:sz w:val="30"/>
          <w:szCs w:val="30"/>
          <w:rPrChange w:id="1029" w:author="Anandu P R" w:date="2021-12-16T18:14:16Z">
            <w:rPr>
              <w:rFonts w:ascii="Liberation Serif" w:cs="Liberation Serif" w:eastAsia="Liberation Serif" w:hAnsi="Liberation Serif"/>
              <w:sz w:val="30"/>
              <w:szCs w:val="30"/>
            </w:rPr>
          </w:rPrChange>
        </w:rPr>
      </w:pPr>
      <w:ins w:id="1030" w:author="Anandu P R" w:date="2021-12-16T17:22:29Z">
        <w:r>
          <w:rPr>
            <w:rFonts w:ascii="Liberation Serif" w:cs="Liberation Serif" w:eastAsia="Liberation Serif" w:hAnsi="Liberation Serif"/>
            <w:color w:val="000080"/>
            <w:sz w:val="30"/>
            <w:szCs w:val="30"/>
            <w:rtl w:val="off"/>
            <w:rPrChange w:id="1031" w:author="Anandu P R" w:date="2021-12-16T18:14:16Z">
              <w:rPr>
                <w:rFonts w:ascii="Liberation Serif" w:cs="Liberation Serif" w:eastAsia="Liberation Serif" w:hAnsi="Liberation Serif"/>
                <w:sz w:val="30"/>
                <w:szCs w:val="30"/>
              </w:rPr>
            </w:rPrChange>
          </w:rPr>
          <w:t xml:space="preserve">    # set Trigger to HIGH</w:t>
        </w:r>
      </w:ins>
    </w:p>
    <w:p>
      <w:pPr>
        <w:shd w:val="clear" w:fill="f7f7f7"/>
        <w:rPr>
          <w:rFonts w:ascii="Liberation Serif" w:cs="Liberation Serif" w:eastAsia="Liberation Serif" w:hAnsi="Liberation Serif"/>
          <w:ins w:id="1032" w:author="Anandu P R" w:date="2021-12-16T17:22:29Z"/>
          <w:color w:val="000080"/>
          <w:sz w:val="30"/>
          <w:szCs w:val="30"/>
          <w:rPrChange w:id="1033" w:author="Anandu P R" w:date="2021-12-16T18:14:16Z">
            <w:rPr>
              <w:rFonts w:ascii="Liberation Serif" w:cs="Liberation Serif" w:eastAsia="Liberation Serif" w:hAnsi="Liberation Serif"/>
              <w:sz w:val="30"/>
              <w:szCs w:val="30"/>
            </w:rPr>
          </w:rPrChange>
        </w:rPr>
      </w:pPr>
      <w:ins w:id="1034" w:author="Anandu P R" w:date="2021-12-16T17:22:29Z">
        <w:r>
          <w:rPr>
            <w:rFonts w:ascii="Liberation Serif" w:cs="Liberation Serif" w:eastAsia="Liberation Serif" w:hAnsi="Liberation Serif"/>
            <w:color w:val="000080"/>
            <w:sz w:val="30"/>
            <w:szCs w:val="30"/>
            <w:rtl w:val="off"/>
            <w:rPrChange w:id="1035" w:author="Anandu P R" w:date="2021-12-16T18:14:16Z">
              <w:rPr>
                <w:rFonts w:ascii="Liberation Serif" w:cs="Liberation Serif" w:eastAsia="Liberation Serif" w:hAnsi="Liberation Serif"/>
                <w:sz w:val="30"/>
                <w:szCs w:val="30"/>
              </w:rPr>
            </w:rPrChange>
          </w:rPr>
          <w:t xml:space="preserve">    GPIO.output(GPIO_TRIGGER, True)</w:t>
        </w:r>
      </w:ins>
    </w:p>
    <w:p>
      <w:pPr>
        <w:shd w:val="clear" w:fill="fdfdfd"/>
        <w:rPr>
          <w:rFonts w:ascii="Liberation Serif" w:cs="Liberation Serif" w:eastAsia="Liberation Serif" w:hAnsi="Liberation Serif"/>
          <w:ins w:id="1036" w:author="Anandu P R" w:date="2021-12-16T17:22:29Z"/>
          <w:color w:val="000080"/>
          <w:sz w:val="30"/>
          <w:szCs w:val="30"/>
          <w:rPrChange w:id="1037" w:author="Anandu P R" w:date="2021-12-16T18:14:16Z">
            <w:rPr>
              <w:rFonts w:ascii="Liberation Serif" w:cs="Liberation Serif" w:eastAsia="Liberation Serif" w:hAnsi="Liberation Serif"/>
              <w:sz w:val="30"/>
              <w:szCs w:val="30"/>
            </w:rPr>
          </w:rPrChange>
        </w:rPr>
      </w:pPr>
      <w:ins w:id="1038" w:author="Anandu P R" w:date="2021-12-16T17:22:29Z">
        <w:r>
          <w:rPr>
            <w:rFonts w:ascii="Liberation Serif" w:cs="Liberation Serif" w:eastAsia="Liberation Serif" w:hAnsi="Liberation Serif"/>
            <w:color w:val="000080"/>
            <w:sz w:val="30"/>
            <w:szCs w:val="30"/>
            <w:rtl w:val="off"/>
            <w:rPrChange w:id="1039" w:author="Anandu P R" w:date="2021-12-16T18:14:16Z">
              <w:rPr>
                <w:rFonts w:ascii="Liberation Serif" w:cs="Liberation Serif" w:eastAsia="Liberation Serif" w:hAnsi="Liberation Serif"/>
                <w:sz w:val="30"/>
                <w:szCs w:val="30"/>
              </w:rPr>
            </w:rPrChange>
          </w:rPr>
          <w:t xml:space="preserve"> </w:t>
        </w:r>
      </w:ins>
    </w:p>
    <w:p>
      <w:pPr>
        <w:shd w:val="clear" w:fill="f7f7f7"/>
        <w:rPr>
          <w:rFonts w:ascii="Liberation Serif" w:cs="Liberation Serif" w:eastAsia="Liberation Serif" w:hAnsi="Liberation Serif"/>
          <w:ins w:id="1040" w:author="Anandu P R" w:date="2021-12-16T17:22:29Z"/>
          <w:color w:val="000080"/>
          <w:sz w:val="30"/>
          <w:szCs w:val="30"/>
          <w:rPrChange w:id="1041" w:author="Anandu P R" w:date="2021-12-16T18:14:16Z">
            <w:rPr>
              <w:rFonts w:ascii="Liberation Serif" w:cs="Liberation Serif" w:eastAsia="Liberation Serif" w:hAnsi="Liberation Serif"/>
              <w:sz w:val="30"/>
              <w:szCs w:val="30"/>
            </w:rPr>
          </w:rPrChange>
        </w:rPr>
      </w:pPr>
      <w:ins w:id="1042" w:author="Anandu P R" w:date="2021-12-16T17:22:29Z">
        <w:r>
          <w:rPr>
            <w:rFonts w:ascii="Liberation Serif" w:cs="Liberation Serif" w:eastAsia="Liberation Serif" w:hAnsi="Liberation Serif"/>
            <w:color w:val="000080"/>
            <w:sz w:val="30"/>
            <w:szCs w:val="30"/>
            <w:rtl w:val="off"/>
            <w:rPrChange w:id="1043" w:author="Anandu P R" w:date="2021-12-16T18:14:16Z">
              <w:rPr>
                <w:rFonts w:ascii="Liberation Serif" w:cs="Liberation Serif" w:eastAsia="Liberation Serif" w:hAnsi="Liberation Serif"/>
                <w:sz w:val="30"/>
                <w:szCs w:val="30"/>
              </w:rPr>
            </w:rPrChange>
          </w:rPr>
          <w:t xml:space="preserve">    # set Trigger after 0.01ms to LOW</w:t>
        </w:r>
      </w:ins>
    </w:p>
    <w:p>
      <w:pPr>
        <w:shd w:val="clear" w:fill="fdfdfd"/>
        <w:rPr>
          <w:rFonts w:ascii="Liberation Serif" w:cs="Liberation Serif" w:eastAsia="Liberation Serif" w:hAnsi="Liberation Serif"/>
          <w:ins w:id="1044" w:author="Anandu P R" w:date="2021-12-16T17:22:29Z"/>
          <w:color w:val="000080"/>
          <w:sz w:val="30"/>
          <w:szCs w:val="30"/>
          <w:rPrChange w:id="1045" w:author="Anandu P R" w:date="2021-12-16T18:14:16Z">
            <w:rPr>
              <w:rFonts w:ascii="Liberation Serif" w:cs="Liberation Serif" w:eastAsia="Liberation Serif" w:hAnsi="Liberation Serif"/>
              <w:sz w:val="30"/>
              <w:szCs w:val="30"/>
            </w:rPr>
          </w:rPrChange>
        </w:rPr>
      </w:pPr>
      <w:ins w:id="1046" w:author="Anandu P R" w:date="2021-12-16T17:22:29Z">
        <w:r>
          <w:rPr>
            <w:rFonts w:ascii="Liberation Serif" w:cs="Liberation Serif" w:eastAsia="Liberation Serif" w:hAnsi="Liberation Serif"/>
            <w:color w:val="000080"/>
            <w:sz w:val="30"/>
            <w:szCs w:val="30"/>
            <w:rtl w:val="off"/>
            <w:rPrChange w:id="1047" w:author="Anandu P R" w:date="2021-12-16T18:14:16Z">
              <w:rPr>
                <w:rFonts w:ascii="Liberation Serif" w:cs="Liberation Serif" w:eastAsia="Liberation Serif" w:hAnsi="Liberation Serif"/>
                <w:sz w:val="30"/>
                <w:szCs w:val="30"/>
              </w:rPr>
            </w:rPrChange>
          </w:rPr>
          <w:t xml:space="preserve">    time.sleep(0.00001)</w:t>
        </w:r>
      </w:ins>
    </w:p>
    <w:p>
      <w:pPr>
        <w:shd w:val="clear" w:fill="f7f7f7"/>
        <w:rPr>
          <w:rFonts w:ascii="Liberation Serif" w:cs="Liberation Serif" w:eastAsia="Liberation Serif" w:hAnsi="Liberation Serif"/>
          <w:ins w:id="1048" w:author="Anandu P R" w:date="2021-12-16T17:22:29Z"/>
          <w:color w:val="000080"/>
          <w:sz w:val="30"/>
          <w:szCs w:val="30"/>
          <w:rPrChange w:id="1049" w:author="Anandu P R" w:date="2021-12-16T18:14:16Z">
            <w:rPr>
              <w:rFonts w:ascii="Liberation Serif" w:cs="Liberation Serif" w:eastAsia="Liberation Serif" w:hAnsi="Liberation Serif"/>
              <w:sz w:val="30"/>
              <w:szCs w:val="30"/>
            </w:rPr>
          </w:rPrChange>
        </w:rPr>
      </w:pPr>
      <w:ins w:id="1050" w:author="Anandu P R" w:date="2021-12-16T17:22:29Z">
        <w:r>
          <w:rPr>
            <w:rFonts w:ascii="Liberation Serif" w:cs="Liberation Serif" w:eastAsia="Liberation Serif" w:hAnsi="Liberation Serif"/>
            <w:color w:val="000080"/>
            <w:sz w:val="30"/>
            <w:szCs w:val="30"/>
            <w:rtl w:val="off"/>
            <w:rPrChange w:id="1051" w:author="Anandu P R" w:date="2021-12-16T18:14:16Z">
              <w:rPr>
                <w:rFonts w:ascii="Liberation Serif" w:cs="Liberation Serif" w:eastAsia="Liberation Serif" w:hAnsi="Liberation Serif"/>
                <w:sz w:val="30"/>
                <w:szCs w:val="30"/>
              </w:rPr>
            </w:rPrChange>
          </w:rPr>
          <w:t xml:space="preserve">    GPIO.output(GPIO_TRIGGER, False)</w:t>
        </w:r>
      </w:ins>
    </w:p>
    <w:p>
      <w:pPr>
        <w:shd w:val="clear" w:fill="fdfdfd"/>
        <w:rPr>
          <w:rFonts w:ascii="Liberation Serif" w:cs="Liberation Serif" w:eastAsia="Liberation Serif" w:hAnsi="Liberation Serif"/>
          <w:ins w:id="1052" w:author="Anandu P R" w:date="2021-12-16T17:22:29Z"/>
          <w:color w:val="000080"/>
          <w:sz w:val="30"/>
          <w:szCs w:val="30"/>
          <w:rPrChange w:id="1053" w:author="Anandu P R" w:date="2021-12-16T18:14:16Z">
            <w:rPr>
              <w:rFonts w:ascii="Liberation Serif" w:cs="Liberation Serif" w:eastAsia="Liberation Serif" w:hAnsi="Liberation Serif"/>
              <w:sz w:val="30"/>
              <w:szCs w:val="30"/>
            </w:rPr>
          </w:rPrChange>
        </w:rPr>
      </w:pPr>
      <w:ins w:id="1054" w:author="Anandu P R" w:date="2021-12-16T17:22:29Z">
        <w:r>
          <w:rPr>
            <w:rFonts w:ascii="Liberation Serif" w:cs="Liberation Serif" w:eastAsia="Liberation Serif" w:hAnsi="Liberation Serif"/>
            <w:color w:val="000080"/>
            <w:sz w:val="30"/>
            <w:szCs w:val="30"/>
            <w:rtl w:val="off"/>
            <w:rPrChange w:id="1055" w:author="Anandu P R" w:date="2021-12-16T18:14:16Z">
              <w:rPr>
                <w:rFonts w:ascii="Liberation Serif" w:cs="Liberation Serif" w:eastAsia="Liberation Serif" w:hAnsi="Liberation Serif"/>
                <w:sz w:val="30"/>
                <w:szCs w:val="30"/>
              </w:rPr>
            </w:rPrChange>
          </w:rPr>
          <w:t xml:space="preserve"> </w:t>
        </w:r>
      </w:ins>
    </w:p>
    <w:p>
      <w:pPr>
        <w:shd w:val="clear" w:fill="f7f7f7"/>
        <w:rPr>
          <w:rFonts w:ascii="Liberation Serif" w:cs="Liberation Serif" w:eastAsia="Liberation Serif" w:hAnsi="Liberation Serif"/>
          <w:ins w:id="1056" w:author="Anandu P R" w:date="2021-12-16T17:22:29Z"/>
          <w:color w:val="000080"/>
          <w:sz w:val="30"/>
          <w:szCs w:val="30"/>
          <w:rPrChange w:id="1057" w:author="Anandu P R" w:date="2021-12-16T18:14:16Z">
            <w:rPr>
              <w:rFonts w:ascii="Liberation Serif" w:cs="Liberation Serif" w:eastAsia="Liberation Serif" w:hAnsi="Liberation Serif"/>
              <w:sz w:val="30"/>
              <w:szCs w:val="30"/>
            </w:rPr>
          </w:rPrChange>
        </w:rPr>
      </w:pPr>
      <w:ins w:id="1058" w:author="Anandu P R" w:date="2021-12-16T17:22:29Z">
        <w:r>
          <w:rPr>
            <w:rFonts w:ascii="Liberation Serif" w:cs="Liberation Serif" w:eastAsia="Liberation Serif" w:hAnsi="Liberation Serif"/>
            <w:color w:val="000080"/>
            <w:sz w:val="30"/>
            <w:szCs w:val="30"/>
            <w:rtl w:val="off"/>
            <w:rPrChange w:id="1059" w:author="Anandu P R" w:date="2021-12-16T18:14:16Z">
              <w:rPr>
                <w:rFonts w:ascii="Liberation Serif" w:cs="Liberation Serif" w:eastAsia="Liberation Serif" w:hAnsi="Liberation Serif"/>
                <w:sz w:val="30"/>
                <w:szCs w:val="30"/>
              </w:rPr>
            </w:rPrChange>
          </w:rPr>
          <w:t xml:space="preserve">    StartTime = time.time()</w:t>
        </w:r>
      </w:ins>
    </w:p>
    <w:p>
      <w:pPr>
        <w:shd w:val="clear" w:fill="fdfdfd"/>
        <w:rPr>
          <w:rFonts w:ascii="Liberation Serif" w:cs="Liberation Serif" w:eastAsia="Liberation Serif" w:hAnsi="Liberation Serif"/>
          <w:ins w:id="1060" w:author="Anandu P R" w:date="2021-12-16T17:22:29Z"/>
          <w:color w:val="000080"/>
          <w:sz w:val="30"/>
          <w:szCs w:val="30"/>
          <w:rPrChange w:id="1061" w:author="Anandu P R" w:date="2021-12-16T18:14:16Z">
            <w:rPr>
              <w:rFonts w:ascii="Liberation Serif" w:cs="Liberation Serif" w:eastAsia="Liberation Serif" w:hAnsi="Liberation Serif"/>
              <w:sz w:val="30"/>
              <w:szCs w:val="30"/>
            </w:rPr>
          </w:rPrChange>
        </w:rPr>
      </w:pPr>
      <w:ins w:id="1062" w:author="Anandu P R" w:date="2021-12-16T17:22:29Z">
        <w:r>
          <w:rPr>
            <w:rFonts w:ascii="Liberation Serif" w:cs="Liberation Serif" w:eastAsia="Liberation Serif" w:hAnsi="Liberation Serif"/>
            <w:color w:val="000080"/>
            <w:sz w:val="30"/>
            <w:szCs w:val="30"/>
            <w:rtl w:val="off"/>
            <w:rPrChange w:id="1063" w:author="Anandu P R" w:date="2021-12-16T18:14:16Z">
              <w:rPr>
                <w:rFonts w:ascii="Liberation Serif" w:cs="Liberation Serif" w:eastAsia="Liberation Serif" w:hAnsi="Liberation Serif"/>
                <w:sz w:val="30"/>
                <w:szCs w:val="30"/>
              </w:rPr>
            </w:rPrChange>
          </w:rPr>
          <w:t xml:space="preserve">    StopTime = time.time()</w:t>
        </w:r>
      </w:ins>
    </w:p>
    <w:p>
      <w:pPr>
        <w:shd w:val="clear" w:fill="f7f7f7"/>
        <w:rPr>
          <w:rFonts w:ascii="Liberation Serif" w:cs="Liberation Serif" w:eastAsia="Liberation Serif" w:hAnsi="Liberation Serif"/>
          <w:ins w:id="1064" w:author="Anandu P R" w:date="2021-12-16T17:22:29Z"/>
          <w:color w:val="000080"/>
          <w:sz w:val="30"/>
          <w:szCs w:val="30"/>
          <w:rPrChange w:id="1065" w:author="Anandu P R" w:date="2021-12-16T18:14:16Z">
            <w:rPr>
              <w:rFonts w:ascii="Liberation Serif" w:cs="Liberation Serif" w:eastAsia="Liberation Serif" w:hAnsi="Liberation Serif"/>
              <w:sz w:val="30"/>
              <w:szCs w:val="30"/>
            </w:rPr>
          </w:rPrChange>
        </w:rPr>
      </w:pPr>
      <w:ins w:id="1066" w:author="Anandu P R" w:date="2021-12-16T17:22:29Z">
        <w:r>
          <w:rPr>
            <w:rFonts w:ascii="Liberation Serif" w:cs="Liberation Serif" w:eastAsia="Liberation Serif" w:hAnsi="Liberation Serif"/>
            <w:color w:val="000080"/>
            <w:sz w:val="30"/>
            <w:szCs w:val="30"/>
            <w:rtl w:val="off"/>
            <w:rPrChange w:id="1067" w:author="Anandu P R" w:date="2021-12-16T18:14:16Z">
              <w:rPr>
                <w:rFonts w:ascii="Liberation Serif" w:cs="Liberation Serif" w:eastAsia="Liberation Serif" w:hAnsi="Liberation Serif"/>
                <w:sz w:val="30"/>
                <w:szCs w:val="30"/>
              </w:rPr>
            </w:rPrChange>
          </w:rPr>
          <w:t xml:space="preserve"> </w:t>
        </w:r>
      </w:ins>
    </w:p>
    <w:p>
      <w:pPr>
        <w:shd w:val="clear" w:fill="fdfdfd"/>
        <w:rPr>
          <w:rFonts w:ascii="Liberation Serif" w:cs="Liberation Serif" w:eastAsia="Liberation Serif" w:hAnsi="Liberation Serif"/>
          <w:ins w:id="1068" w:author="Anandu P R" w:date="2021-12-16T17:22:29Z"/>
          <w:color w:val="000080"/>
          <w:sz w:val="30"/>
          <w:szCs w:val="30"/>
          <w:rPrChange w:id="1069" w:author="Anandu P R" w:date="2021-12-16T18:14:16Z">
            <w:rPr>
              <w:rFonts w:ascii="Liberation Serif" w:cs="Liberation Serif" w:eastAsia="Liberation Serif" w:hAnsi="Liberation Serif"/>
              <w:sz w:val="30"/>
              <w:szCs w:val="30"/>
            </w:rPr>
          </w:rPrChange>
        </w:rPr>
      </w:pPr>
      <w:ins w:id="1070" w:author="Anandu P R" w:date="2021-12-16T17:22:29Z">
        <w:r>
          <w:rPr>
            <w:rFonts w:ascii="Liberation Serif" w:cs="Liberation Serif" w:eastAsia="Liberation Serif" w:hAnsi="Liberation Serif"/>
            <w:color w:val="000080"/>
            <w:sz w:val="30"/>
            <w:szCs w:val="30"/>
            <w:rtl w:val="off"/>
            <w:rPrChange w:id="1071" w:author="Anandu P R" w:date="2021-12-16T18:14:16Z">
              <w:rPr>
                <w:rFonts w:ascii="Liberation Serif" w:cs="Liberation Serif" w:eastAsia="Liberation Serif" w:hAnsi="Liberation Serif"/>
                <w:sz w:val="30"/>
                <w:szCs w:val="30"/>
              </w:rPr>
            </w:rPrChange>
          </w:rPr>
          <w:t xml:space="preserve">    # save StartTime</w:t>
        </w:r>
      </w:ins>
    </w:p>
    <w:p>
      <w:pPr>
        <w:shd w:val="clear" w:fill="f7f7f7"/>
        <w:rPr>
          <w:rFonts w:ascii="Liberation Serif" w:cs="Liberation Serif" w:eastAsia="Liberation Serif" w:hAnsi="Liberation Serif"/>
          <w:ins w:id="1072" w:author="Anandu P R" w:date="2021-12-16T17:22:29Z"/>
          <w:color w:val="000080"/>
          <w:sz w:val="30"/>
          <w:szCs w:val="30"/>
          <w:rPrChange w:id="1073" w:author="Anandu P R" w:date="2021-12-16T18:14:16Z">
            <w:rPr>
              <w:rFonts w:ascii="Liberation Serif" w:cs="Liberation Serif" w:eastAsia="Liberation Serif" w:hAnsi="Liberation Serif"/>
              <w:sz w:val="30"/>
              <w:szCs w:val="30"/>
            </w:rPr>
          </w:rPrChange>
        </w:rPr>
      </w:pPr>
      <w:ins w:id="1074" w:author="Anandu P R" w:date="2021-12-16T17:22:29Z">
        <w:r>
          <w:rPr>
            <w:rFonts w:ascii="Liberation Serif" w:cs="Liberation Serif" w:eastAsia="Liberation Serif" w:hAnsi="Liberation Serif"/>
            <w:color w:val="000080"/>
            <w:sz w:val="30"/>
            <w:szCs w:val="30"/>
            <w:rtl w:val="off"/>
            <w:rPrChange w:id="1075" w:author="Anandu P R" w:date="2021-12-16T18:14:16Z">
              <w:rPr>
                <w:rFonts w:ascii="Liberation Serif" w:cs="Liberation Serif" w:eastAsia="Liberation Serif" w:hAnsi="Liberation Serif"/>
                <w:sz w:val="30"/>
                <w:szCs w:val="30"/>
              </w:rPr>
            </w:rPrChange>
          </w:rPr>
          <w:t xml:space="preserve">    while GPIO.input(GPIO_ECHO) == 0:</w:t>
        </w:r>
      </w:ins>
    </w:p>
    <w:p>
      <w:pPr>
        <w:shd w:val="clear" w:fill="fdfdfd"/>
        <w:rPr>
          <w:rFonts w:ascii="Liberation Serif" w:cs="Liberation Serif" w:eastAsia="Liberation Serif" w:hAnsi="Liberation Serif"/>
          <w:ins w:id="1076" w:author="Anandu P R" w:date="2021-12-16T17:22:29Z"/>
          <w:color w:val="000080"/>
          <w:sz w:val="30"/>
          <w:szCs w:val="30"/>
          <w:rPrChange w:id="1077" w:author="Anandu P R" w:date="2021-12-16T18:14:16Z">
            <w:rPr>
              <w:rFonts w:ascii="Liberation Serif" w:cs="Liberation Serif" w:eastAsia="Liberation Serif" w:hAnsi="Liberation Serif"/>
              <w:sz w:val="30"/>
              <w:szCs w:val="30"/>
            </w:rPr>
          </w:rPrChange>
        </w:rPr>
      </w:pPr>
      <w:ins w:id="1078" w:author="Anandu P R" w:date="2021-12-16T17:22:29Z">
        <w:r>
          <w:rPr>
            <w:rFonts w:ascii="Liberation Serif" w:cs="Liberation Serif" w:eastAsia="Liberation Serif" w:hAnsi="Liberation Serif"/>
            <w:color w:val="000080"/>
            <w:sz w:val="30"/>
            <w:szCs w:val="30"/>
            <w:rtl w:val="off"/>
            <w:rPrChange w:id="1079" w:author="Anandu P R" w:date="2021-12-16T18:14:16Z">
              <w:rPr>
                <w:rFonts w:ascii="Liberation Serif" w:cs="Liberation Serif" w:eastAsia="Liberation Serif" w:hAnsi="Liberation Serif"/>
                <w:sz w:val="30"/>
                <w:szCs w:val="30"/>
              </w:rPr>
            </w:rPrChange>
          </w:rPr>
          <w:t xml:space="preserve">        StartTime = time.time()</w:t>
        </w:r>
      </w:ins>
    </w:p>
    <w:p>
      <w:pPr>
        <w:shd w:val="clear" w:fill="f7f7f7"/>
        <w:rPr>
          <w:rFonts w:ascii="Liberation Serif" w:cs="Liberation Serif" w:eastAsia="Liberation Serif" w:hAnsi="Liberation Serif"/>
          <w:ins w:id="1080" w:author="Anandu P R" w:date="2021-12-16T17:22:29Z"/>
          <w:color w:val="000080"/>
          <w:sz w:val="30"/>
          <w:szCs w:val="30"/>
          <w:rPrChange w:id="1081" w:author="Anandu P R" w:date="2021-12-16T18:14:16Z">
            <w:rPr>
              <w:rFonts w:ascii="Liberation Serif" w:cs="Liberation Serif" w:eastAsia="Liberation Serif" w:hAnsi="Liberation Serif"/>
              <w:sz w:val="30"/>
              <w:szCs w:val="30"/>
            </w:rPr>
          </w:rPrChange>
        </w:rPr>
      </w:pPr>
      <w:ins w:id="1082" w:author="Anandu P R" w:date="2021-12-16T17:22:29Z">
        <w:r>
          <w:rPr>
            <w:rFonts w:ascii="Liberation Serif" w:cs="Liberation Serif" w:eastAsia="Liberation Serif" w:hAnsi="Liberation Serif"/>
            <w:color w:val="000080"/>
            <w:sz w:val="30"/>
            <w:szCs w:val="30"/>
            <w:rtl w:val="off"/>
            <w:rPrChange w:id="1083" w:author="Anandu P R" w:date="2021-12-16T18:14:16Z">
              <w:rPr>
                <w:rFonts w:ascii="Liberation Serif" w:cs="Liberation Serif" w:eastAsia="Liberation Serif" w:hAnsi="Liberation Serif"/>
                <w:sz w:val="30"/>
                <w:szCs w:val="30"/>
              </w:rPr>
            </w:rPrChange>
          </w:rPr>
          <w:t xml:space="preserve"> </w:t>
        </w:r>
      </w:ins>
    </w:p>
    <w:p>
      <w:pPr>
        <w:shd w:val="clear" w:fill="fdfdfd"/>
        <w:rPr>
          <w:rFonts w:ascii="Liberation Serif" w:cs="Liberation Serif" w:eastAsia="Liberation Serif" w:hAnsi="Liberation Serif"/>
          <w:ins w:id="1084" w:author="Anandu P R" w:date="2021-12-16T17:22:29Z"/>
          <w:color w:val="000080"/>
          <w:sz w:val="30"/>
          <w:szCs w:val="30"/>
          <w:rPrChange w:id="1085" w:author="Anandu P R" w:date="2021-12-16T18:14:16Z">
            <w:rPr>
              <w:rFonts w:ascii="Liberation Serif" w:cs="Liberation Serif" w:eastAsia="Liberation Serif" w:hAnsi="Liberation Serif"/>
              <w:sz w:val="30"/>
              <w:szCs w:val="30"/>
            </w:rPr>
          </w:rPrChange>
        </w:rPr>
      </w:pPr>
      <w:ins w:id="1086" w:author="Anandu P R" w:date="2021-12-16T17:22:29Z">
        <w:r>
          <w:rPr>
            <w:rFonts w:ascii="Liberation Serif" w:cs="Liberation Serif" w:eastAsia="Liberation Serif" w:hAnsi="Liberation Serif"/>
            <w:color w:val="000080"/>
            <w:sz w:val="30"/>
            <w:szCs w:val="30"/>
            <w:rtl w:val="off"/>
            <w:rPrChange w:id="1087" w:author="Anandu P R" w:date="2021-12-16T18:14:16Z">
              <w:rPr>
                <w:rFonts w:ascii="Liberation Serif" w:cs="Liberation Serif" w:eastAsia="Liberation Serif" w:hAnsi="Liberation Serif"/>
                <w:sz w:val="30"/>
                <w:szCs w:val="30"/>
              </w:rPr>
            </w:rPrChange>
          </w:rPr>
          <w:t xml:space="preserve">    # save time of arrival</w:t>
        </w:r>
      </w:ins>
    </w:p>
    <w:p>
      <w:pPr>
        <w:shd w:val="clear" w:fill="f7f7f7"/>
        <w:rPr>
          <w:rFonts w:ascii="Liberation Serif" w:cs="Liberation Serif" w:eastAsia="Liberation Serif" w:hAnsi="Liberation Serif"/>
          <w:ins w:id="1088" w:author="Anandu P R" w:date="2021-12-16T17:22:29Z"/>
          <w:color w:val="000080"/>
          <w:sz w:val="30"/>
          <w:szCs w:val="30"/>
          <w:rPrChange w:id="1089" w:author="Anandu P R" w:date="2021-12-16T18:14:16Z">
            <w:rPr>
              <w:rFonts w:ascii="Liberation Serif" w:cs="Liberation Serif" w:eastAsia="Liberation Serif" w:hAnsi="Liberation Serif"/>
              <w:sz w:val="30"/>
              <w:szCs w:val="30"/>
            </w:rPr>
          </w:rPrChange>
        </w:rPr>
      </w:pPr>
      <w:ins w:id="1090" w:author="Anandu P R" w:date="2021-12-16T17:22:29Z">
        <w:r>
          <w:rPr>
            <w:rFonts w:ascii="Liberation Serif" w:cs="Liberation Serif" w:eastAsia="Liberation Serif" w:hAnsi="Liberation Serif"/>
            <w:color w:val="000080"/>
            <w:sz w:val="30"/>
            <w:szCs w:val="30"/>
            <w:rtl w:val="off"/>
            <w:rPrChange w:id="1091" w:author="Anandu P R" w:date="2021-12-16T18:14:16Z">
              <w:rPr>
                <w:rFonts w:ascii="Liberation Serif" w:cs="Liberation Serif" w:eastAsia="Liberation Serif" w:hAnsi="Liberation Serif"/>
                <w:sz w:val="30"/>
                <w:szCs w:val="30"/>
              </w:rPr>
            </w:rPrChange>
          </w:rPr>
          <w:t xml:space="preserve">    while GPIO.input(GPIO_ECHO) == 1:</w:t>
        </w:r>
      </w:ins>
    </w:p>
    <w:p>
      <w:pPr>
        <w:shd w:val="clear" w:fill="fdfdfd"/>
        <w:rPr>
          <w:rFonts w:ascii="Liberation Serif" w:cs="Liberation Serif" w:eastAsia="Liberation Serif" w:hAnsi="Liberation Serif"/>
          <w:ins w:id="1092" w:author="Anandu P R" w:date="2021-12-16T17:22:29Z"/>
          <w:color w:val="000080"/>
          <w:sz w:val="30"/>
          <w:szCs w:val="30"/>
          <w:rPrChange w:id="1093" w:author="Anandu P R" w:date="2021-12-16T18:14:16Z">
            <w:rPr>
              <w:rFonts w:ascii="Liberation Serif" w:cs="Liberation Serif" w:eastAsia="Liberation Serif" w:hAnsi="Liberation Serif"/>
              <w:sz w:val="30"/>
              <w:szCs w:val="30"/>
            </w:rPr>
          </w:rPrChange>
        </w:rPr>
      </w:pPr>
      <w:ins w:id="1094" w:author="Anandu P R" w:date="2021-12-16T17:22:29Z">
        <w:r>
          <w:rPr>
            <w:rFonts w:ascii="Liberation Serif" w:cs="Liberation Serif" w:eastAsia="Liberation Serif" w:hAnsi="Liberation Serif"/>
            <w:color w:val="000080"/>
            <w:sz w:val="30"/>
            <w:szCs w:val="30"/>
            <w:rtl w:val="off"/>
            <w:rPrChange w:id="1095" w:author="Anandu P R" w:date="2021-12-16T18:14:16Z">
              <w:rPr>
                <w:rFonts w:ascii="Liberation Serif" w:cs="Liberation Serif" w:eastAsia="Liberation Serif" w:hAnsi="Liberation Serif"/>
                <w:sz w:val="30"/>
                <w:szCs w:val="30"/>
              </w:rPr>
            </w:rPrChange>
          </w:rPr>
          <w:t xml:space="preserve">        StopTime = time.time()</w:t>
        </w:r>
      </w:ins>
    </w:p>
    <w:p>
      <w:pPr>
        <w:shd w:val="clear" w:fill="f7f7f7"/>
        <w:rPr>
          <w:rFonts w:ascii="Liberation Serif" w:cs="Liberation Serif" w:eastAsia="Liberation Serif" w:hAnsi="Liberation Serif"/>
          <w:ins w:id="1096" w:author="Anandu P R" w:date="2021-12-16T17:22:29Z"/>
          <w:color w:val="000080"/>
          <w:sz w:val="30"/>
          <w:szCs w:val="30"/>
          <w:rPrChange w:id="1097" w:author="Anandu P R" w:date="2021-12-16T18:14:16Z">
            <w:rPr>
              <w:rFonts w:ascii="Liberation Serif" w:cs="Liberation Serif" w:eastAsia="Liberation Serif" w:hAnsi="Liberation Serif"/>
              <w:sz w:val="30"/>
              <w:szCs w:val="30"/>
            </w:rPr>
          </w:rPrChange>
        </w:rPr>
      </w:pPr>
      <w:ins w:id="1098" w:author="Anandu P R" w:date="2021-12-16T17:22:29Z">
        <w:r>
          <w:rPr>
            <w:rFonts w:ascii="Liberation Serif" w:cs="Liberation Serif" w:eastAsia="Liberation Serif" w:hAnsi="Liberation Serif"/>
            <w:color w:val="000080"/>
            <w:sz w:val="30"/>
            <w:szCs w:val="30"/>
            <w:rtl w:val="off"/>
            <w:rPrChange w:id="1099" w:author="Anandu P R" w:date="2021-12-16T18:14:16Z">
              <w:rPr>
                <w:rFonts w:ascii="Liberation Serif" w:cs="Liberation Serif" w:eastAsia="Liberation Serif" w:hAnsi="Liberation Serif"/>
                <w:sz w:val="30"/>
                <w:szCs w:val="30"/>
              </w:rPr>
            </w:rPrChange>
          </w:rPr>
          <w:t xml:space="preserve"> </w:t>
        </w:r>
      </w:ins>
    </w:p>
    <w:p>
      <w:pPr>
        <w:shd w:val="clear" w:fill="fdfdfd"/>
        <w:rPr>
          <w:rFonts w:ascii="Liberation Serif" w:cs="Liberation Serif" w:eastAsia="Liberation Serif" w:hAnsi="Liberation Serif"/>
          <w:ins w:id="1100" w:author="Anandu P R" w:date="2021-12-16T17:22:29Z"/>
          <w:color w:val="000080"/>
          <w:sz w:val="30"/>
          <w:szCs w:val="30"/>
          <w:rPrChange w:id="1101" w:author="Anandu P R" w:date="2021-12-16T18:14:16Z">
            <w:rPr>
              <w:rFonts w:ascii="Liberation Serif" w:cs="Liberation Serif" w:eastAsia="Liberation Serif" w:hAnsi="Liberation Serif"/>
              <w:sz w:val="30"/>
              <w:szCs w:val="30"/>
            </w:rPr>
          </w:rPrChange>
        </w:rPr>
      </w:pPr>
      <w:ins w:id="1102" w:author="Anandu P R" w:date="2021-12-16T17:22:29Z">
        <w:r>
          <w:rPr>
            <w:rFonts w:ascii="Liberation Serif" w:cs="Liberation Serif" w:eastAsia="Liberation Serif" w:hAnsi="Liberation Serif"/>
            <w:color w:val="000080"/>
            <w:sz w:val="30"/>
            <w:szCs w:val="30"/>
            <w:rtl w:val="off"/>
            <w:rPrChange w:id="1103" w:author="Anandu P R" w:date="2021-12-16T18:14:16Z">
              <w:rPr>
                <w:rFonts w:ascii="Liberation Serif" w:cs="Liberation Serif" w:eastAsia="Liberation Serif" w:hAnsi="Liberation Serif"/>
                <w:sz w:val="30"/>
                <w:szCs w:val="30"/>
              </w:rPr>
            </w:rPrChange>
          </w:rPr>
          <w:t xml:space="preserve">    # time difference between start and arrival</w:t>
        </w:r>
      </w:ins>
    </w:p>
    <w:p>
      <w:pPr>
        <w:shd w:val="clear" w:fill="f7f7f7"/>
        <w:rPr>
          <w:rFonts w:ascii="Liberation Serif" w:cs="Liberation Serif" w:eastAsia="Liberation Serif" w:hAnsi="Liberation Serif"/>
          <w:ins w:id="1104" w:author="Anandu P R" w:date="2021-12-16T17:22:29Z"/>
          <w:color w:val="000080"/>
          <w:sz w:val="30"/>
          <w:szCs w:val="30"/>
          <w:rPrChange w:id="1105" w:author="Anandu P R" w:date="2021-12-16T18:14:16Z">
            <w:rPr>
              <w:rFonts w:ascii="Liberation Serif" w:cs="Liberation Serif" w:eastAsia="Liberation Serif" w:hAnsi="Liberation Serif"/>
              <w:sz w:val="30"/>
              <w:szCs w:val="30"/>
            </w:rPr>
          </w:rPrChange>
        </w:rPr>
      </w:pPr>
      <w:ins w:id="1106" w:author="Anandu P R" w:date="2021-12-16T17:22:29Z">
        <w:r>
          <w:rPr>
            <w:rFonts w:ascii="Liberation Serif" w:cs="Liberation Serif" w:eastAsia="Liberation Serif" w:hAnsi="Liberation Serif"/>
            <w:color w:val="000080"/>
            <w:sz w:val="30"/>
            <w:szCs w:val="30"/>
            <w:rtl w:val="off"/>
            <w:rPrChange w:id="1107" w:author="Anandu P R" w:date="2021-12-16T18:14:16Z">
              <w:rPr>
                <w:rFonts w:ascii="Liberation Serif" w:cs="Liberation Serif" w:eastAsia="Liberation Serif" w:hAnsi="Liberation Serif"/>
                <w:sz w:val="30"/>
                <w:szCs w:val="30"/>
              </w:rPr>
            </w:rPrChange>
          </w:rPr>
          <w:t xml:space="preserve">    TimeElapsed = StopTime - StartTime</w:t>
        </w:r>
      </w:ins>
    </w:p>
    <w:p>
      <w:pPr>
        <w:shd w:val="clear" w:fill="fdfdfd"/>
        <w:rPr>
          <w:rFonts w:ascii="Liberation Serif" w:cs="Liberation Serif" w:eastAsia="Liberation Serif" w:hAnsi="Liberation Serif"/>
          <w:ins w:id="1108" w:author="Anandu P R" w:date="2021-12-16T17:22:29Z"/>
          <w:color w:val="000080"/>
          <w:sz w:val="30"/>
          <w:szCs w:val="30"/>
          <w:rPrChange w:id="1109" w:author="Anandu P R" w:date="2021-12-16T18:14:16Z">
            <w:rPr>
              <w:rFonts w:ascii="Liberation Serif" w:cs="Liberation Serif" w:eastAsia="Liberation Serif" w:hAnsi="Liberation Serif"/>
              <w:sz w:val="30"/>
              <w:szCs w:val="30"/>
            </w:rPr>
          </w:rPrChange>
        </w:rPr>
      </w:pPr>
      <w:ins w:id="1110" w:author="Anandu P R" w:date="2021-12-16T17:22:29Z">
        <w:r>
          <w:rPr>
            <w:rFonts w:ascii="Liberation Serif" w:cs="Liberation Serif" w:eastAsia="Liberation Serif" w:hAnsi="Liberation Serif"/>
            <w:color w:val="000080"/>
            <w:sz w:val="30"/>
            <w:szCs w:val="30"/>
            <w:rtl w:val="off"/>
            <w:rPrChange w:id="1111" w:author="Anandu P R" w:date="2021-12-16T18:14:16Z">
              <w:rPr>
                <w:rFonts w:ascii="Liberation Serif" w:cs="Liberation Serif" w:eastAsia="Liberation Serif" w:hAnsi="Liberation Serif"/>
                <w:sz w:val="30"/>
                <w:szCs w:val="30"/>
              </w:rPr>
            </w:rPrChange>
          </w:rPr>
          <w:t xml:space="preserve">    # multiply with the sonic speed (34300 cm/s)</w:t>
        </w:r>
      </w:ins>
    </w:p>
    <w:p>
      <w:pPr>
        <w:shd w:val="clear" w:fill="f7f7f7"/>
        <w:rPr>
          <w:rFonts w:ascii="Liberation Serif" w:cs="Liberation Serif" w:eastAsia="Liberation Serif" w:hAnsi="Liberation Serif"/>
          <w:ins w:id="1112" w:author="Anandu P R" w:date="2021-12-16T17:22:29Z"/>
          <w:color w:val="000080"/>
          <w:sz w:val="30"/>
          <w:szCs w:val="30"/>
          <w:rPrChange w:id="1113" w:author="Anandu P R" w:date="2021-12-16T18:14:16Z">
            <w:rPr>
              <w:rFonts w:ascii="Liberation Serif" w:cs="Liberation Serif" w:eastAsia="Liberation Serif" w:hAnsi="Liberation Serif"/>
              <w:sz w:val="30"/>
              <w:szCs w:val="30"/>
            </w:rPr>
          </w:rPrChange>
        </w:rPr>
      </w:pPr>
      <w:ins w:id="1114" w:author="Anandu P R" w:date="2021-12-16T17:22:29Z">
        <w:r>
          <w:rPr>
            <w:rFonts w:ascii="Liberation Serif" w:cs="Liberation Serif" w:eastAsia="Liberation Serif" w:hAnsi="Liberation Serif"/>
            <w:color w:val="000080"/>
            <w:sz w:val="30"/>
            <w:szCs w:val="30"/>
            <w:rtl w:val="off"/>
            <w:rPrChange w:id="1115" w:author="Anandu P R" w:date="2021-12-16T18:14:16Z">
              <w:rPr>
                <w:rFonts w:ascii="Liberation Serif" w:cs="Liberation Serif" w:eastAsia="Liberation Serif" w:hAnsi="Liberation Serif"/>
                <w:sz w:val="30"/>
                <w:szCs w:val="30"/>
              </w:rPr>
            </w:rPrChange>
          </w:rPr>
          <w:t xml:space="preserve">    # and divide by 2, because there and back</w:t>
        </w:r>
      </w:ins>
    </w:p>
    <w:p>
      <w:pPr>
        <w:shd w:val="clear" w:fill="fdfdfd"/>
        <w:rPr>
          <w:rFonts w:ascii="Liberation Serif" w:cs="Liberation Serif" w:eastAsia="Liberation Serif" w:hAnsi="Liberation Serif"/>
          <w:ins w:id="1116" w:author="Anandu P R" w:date="2021-12-16T17:22:29Z"/>
          <w:color w:val="000080"/>
          <w:sz w:val="30"/>
          <w:szCs w:val="30"/>
          <w:rPrChange w:id="1117" w:author="Anandu P R" w:date="2021-12-16T18:14:16Z">
            <w:rPr>
              <w:rFonts w:ascii="Liberation Serif" w:cs="Liberation Serif" w:eastAsia="Liberation Serif" w:hAnsi="Liberation Serif"/>
              <w:sz w:val="30"/>
              <w:szCs w:val="30"/>
            </w:rPr>
          </w:rPrChange>
        </w:rPr>
      </w:pPr>
      <w:ins w:id="1118" w:author="Anandu P R" w:date="2021-12-16T17:22:29Z">
        <w:r>
          <w:rPr>
            <w:rFonts w:ascii="Liberation Serif" w:cs="Liberation Serif" w:eastAsia="Liberation Serif" w:hAnsi="Liberation Serif"/>
            <w:color w:val="000080"/>
            <w:sz w:val="30"/>
            <w:szCs w:val="30"/>
            <w:rtl w:val="off"/>
            <w:rPrChange w:id="1119" w:author="Anandu P R" w:date="2021-12-16T18:14:16Z">
              <w:rPr>
                <w:rFonts w:ascii="Liberation Serif" w:cs="Liberation Serif" w:eastAsia="Liberation Serif" w:hAnsi="Liberation Serif"/>
                <w:sz w:val="30"/>
                <w:szCs w:val="30"/>
              </w:rPr>
            </w:rPrChange>
          </w:rPr>
          <w:t xml:space="preserve">    distance = (TimeElapsed * 34300) / 2</w:t>
        </w:r>
      </w:ins>
    </w:p>
    <w:p>
      <w:pPr>
        <w:shd w:val="clear" w:fill="f7f7f7"/>
        <w:rPr>
          <w:rFonts w:ascii="Liberation Serif" w:cs="Liberation Serif" w:eastAsia="Liberation Serif" w:hAnsi="Liberation Serif"/>
          <w:ins w:id="1120" w:author="Anandu P R" w:date="2021-12-16T17:22:29Z"/>
          <w:color w:val="000080"/>
          <w:sz w:val="30"/>
          <w:szCs w:val="30"/>
          <w:rPrChange w:id="1121" w:author="Anandu P R" w:date="2021-12-16T18:14:16Z">
            <w:rPr>
              <w:rFonts w:ascii="Liberation Serif" w:cs="Liberation Serif" w:eastAsia="Liberation Serif" w:hAnsi="Liberation Serif"/>
              <w:sz w:val="30"/>
              <w:szCs w:val="30"/>
            </w:rPr>
          </w:rPrChange>
        </w:rPr>
      </w:pPr>
      <w:ins w:id="1122" w:author="Anandu P R" w:date="2021-12-16T17:22:29Z">
        <w:r>
          <w:rPr>
            <w:rFonts w:ascii="Liberation Serif" w:cs="Liberation Serif" w:eastAsia="Liberation Serif" w:hAnsi="Liberation Serif"/>
            <w:color w:val="000080"/>
            <w:sz w:val="30"/>
            <w:szCs w:val="30"/>
            <w:rtl w:val="off"/>
            <w:rPrChange w:id="1123" w:author="Anandu P R" w:date="2021-12-16T18:14:16Z">
              <w:rPr>
                <w:rFonts w:ascii="Liberation Serif" w:cs="Liberation Serif" w:eastAsia="Liberation Serif" w:hAnsi="Liberation Serif"/>
                <w:sz w:val="30"/>
                <w:szCs w:val="30"/>
              </w:rPr>
            </w:rPrChange>
          </w:rPr>
          <w:t xml:space="preserve"> </w:t>
        </w:r>
      </w:ins>
    </w:p>
    <w:p>
      <w:pPr>
        <w:shd w:val="clear" w:fill="fdfdfd"/>
        <w:rPr>
          <w:rFonts w:ascii="Liberation Serif" w:cs="Liberation Serif" w:eastAsia="Liberation Serif" w:hAnsi="Liberation Serif"/>
          <w:ins w:id="1124" w:author="Anandu P R" w:date="2021-12-16T17:22:29Z"/>
          <w:color w:val="000080"/>
          <w:sz w:val="30"/>
          <w:szCs w:val="30"/>
          <w:rPrChange w:id="1125" w:author="Anandu P R" w:date="2021-12-16T18:14:16Z">
            <w:rPr>
              <w:rFonts w:ascii="Liberation Serif" w:cs="Liberation Serif" w:eastAsia="Liberation Serif" w:hAnsi="Liberation Serif"/>
              <w:sz w:val="30"/>
              <w:szCs w:val="30"/>
            </w:rPr>
          </w:rPrChange>
        </w:rPr>
      </w:pPr>
      <w:ins w:id="1126" w:author="Anandu P R" w:date="2021-12-16T17:22:29Z">
        <w:r>
          <w:rPr>
            <w:rFonts w:ascii="Liberation Serif" w:cs="Liberation Serif" w:eastAsia="Liberation Serif" w:hAnsi="Liberation Serif"/>
            <w:color w:val="000080"/>
            <w:sz w:val="30"/>
            <w:szCs w:val="30"/>
            <w:rtl w:val="off"/>
            <w:rPrChange w:id="1127" w:author="Anandu P R" w:date="2021-12-16T18:14:16Z">
              <w:rPr>
                <w:rFonts w:ascii="Liberation Serif" w:cs="Liberation Serif" w:eastAsia="Liberation Serif" w:hAnsi="Liberation Serif"/>
                <w:sz w:val="30"/>
                <w:szCs w:val="30"/>
              </w:rPr>
            </w:rPrChange>
          </w:rPr>
          <w:t xml:space="preserve">    return distance</w:t>
        </w:r>
      </w:ins>
    </w:p>
    <w:p>
      <w:pPr>
        <w:shd w:val="clear" w:fill="f7f7f7"/>
        <w:rPr>
          <w:rFonts w:ascii="Liberation Serif" w:cs="Liberation Serif" w:eastAsia="Liberation Serif" w:hAnsi="Liberation Serif"/>
          <w:ins w:id="1128" w:author="Anandu P R" w:date="2021-12-16T17:22:29Z"/>
          <w:color w:val="000080"/>
          <w:sz w:val="30"/>
          <w:szCs w:val="30"/>
          <w:rPrChange w:id="1129" w:author="Anandu P R" w:date="2021-12-16T18:14:16Z">
            <w:rPr>
              <w:rFonts w:ascii="Liberation Serif" w:cs="Liberation Serif" w:eastAsia="Liberation Serif" w:hAnsi="Liberation Serif"/>
              <w:sz w:val="30"/>
              <w:szCs w:val="30"/>
            </w:rPr>
          </w:rPrChange>
        </w:rPr>
      </w:pPr>
      <w:ins w:id="1130" w:author="Anandu P R" w:date="2021-12-16T17:22:29Z">
        <w:r>
          <w:rPr>
            <w:rFonts w:ascii="Liberation Serif" w:cs="Liberation Serif" w:eastAsia="Liberation Serif" w:hAnsi="Liberation Serif"/>
            <w:color w:val="000080"/>
            <w:sz w:val="30"/>
            <w:szCs w:val="30"/>
            <w:rtl w:val="off"/>
            <w:rPrChange w:id="1131" w:author="Anandu P R" w:date="2021-12-16T18:14:16Z">
              <w:rPr>
                <w:rFonts w:ascii="Liberation Serif" w:cs="Liberation Serif" w:eastAsia="Liberation Serif" w:hAnsi="Liberation Serif"/>
                <w:sz w:val="30"/>
                <w:szCs w:val="30"/>
              </w:rPr>
            </w:rPrChange>
          </w:rPr>
          <w:t xml:space="preserve"> </w:t>
        </w:r>
      </w:ins>
    </w:p>
    <w:p>
      <w:pPr>
        <w:shd w:val="clear" w:fill="fdfdfd"/>
        <w:rPr>
          <w:rFonts w:ascii="Liberation Serif" w:cs="Liberation Serif" w:eastAsia="Liberation Serif" w:hAnsi="Liberation Serif"/>
          <w:ins w:id="1132" w:author="Anandu P R" w:date="2021-12-16T17:22:29Z"/>
          <w:color w:val="000080"/>
          <w:sz w:val="30"/>
          <w:szCs w:val="30"/>
          <w:rPrChange w:id="1133" w:author="Anandu P R" w:date="2021-12-16T18:14:16Z">
            <w:rPr>
              <w:rFonts w:ascii="Liberation Serif" w:cs="Liberation Serif" w:eastAsia="Liberation Serif" w:hAnsi="Liberation Serif"/>
              <w:sz w:val="30"/>
              <w:szCs w:val="30"/>
            </w:rPr>
          </w:rPrChange>
        </w:rPr>
      </w:pPr>
      <w:ins w:id="1134" w:author="Anandu P R" w:date="2021-12-16T17:22:29Z">
        <w:r>
          <w:rPr>
            <w:rFonts w:ascii="Liberation Serif" w:cs="Liberation Serif" w:eastAsia="Liberation Serif" w:hAnsi="Liberation Serif"/>
            <w:color w:val="000080"/>
            <w:sz w:val="30"/>
            <w:szCs w:val="30"/>
            <w:rtl w:val="off"/>
            <w:rPrChange w:id="1135" w:author="Anandu P R" w:date="2021-12-16T18:14:16Z">
              <w:rPr>
                <w:rFonts w:ascii="Liberation Serif" w:cs="Liberation Serif" w:eastAsia="Liberation Serif" w:hAnsi="Liberation Serif"/>
                <w:sz w:val="30"/>
                <w:szCs w:val="30"/>
              </w:rPr>
            </w:rPrChange>
          </w:rPr>
          <w:t>if __name__ == '__main__':</w:t>
        </w:r>
      </w:ins>
    </w:p>
    <w:p>
      <w:pPr>
        <w:shd w:val="clear" w:fill="f7f7f7"/>
        <w:rPr>
          <w:rFonts w:ascii="Liberation Serif" w:cs="Liberation Serif" w:eastAsia="Liberation Serif" w:hAnsi="Liberation Serif"/>
          <w:ins w:id="1136" w:author="Anandu P R" w:date="2021-12-16T17:22:29Z"/>
          <w:color w:val="000080"/>
          <w:sz w:val="30"/>
          <w:szCs w:val="30"/>
          <w:rPrChange w:id="1137" w:author="Anandu P R" w:date="2021-12-16T18:14:16Z">
            <w:rPr>
              <w:rFonts w:ascii="Liberation Serif" w:cs="Liberation Serif" w:eastAsia="Liberation Serif" w:hAnsi="Liberation Serif"/>
              <w:sz w:val="30"/>
              <w:szCs w:val="30"/>
            </w:rPr>
          </w:rPrChange>
        </w:rPr>
      </w:pPr>
      <w:ins w:id="1138" w:author="Anandu P R" w:date="2021-12-16T17:22:29Z">
        <w:r>
          <w:rPr>
            <w:rFonts w:ascii="Liberation Serif" w:cs="Liberation Serif" w:eastAsia="Liberation Serif" w:hAnsi="Liberation Serif"/>
            <w:color w:val="000080"/>
            <w:sz w:val="30"/>
            <w:szCs w:val="30"/>
            <w:rtl w:val="off"/>
            <w:rPrChange w:id="1139" w:author="Anandu P R" w:date="2021-12-16T18:14:16Z">
              <w:rPr>
                <w:rFonts w:ascii="Liberation Serif" w:cs="Liberation Serif" w:eastAsia="Liberation Serif" w:hAnsi="Liberation Serif"/>
                <w:sz w:val="30"/>
                <w:szCs w:val="30"/>
              </w:rPr>
            </w:rPrChange>
          </w:rPr>
          <w:t xml:space="preserve">    try:</w:t>
        </w:r>
      </w:ins>
    </w:p>
    <w:p>
      <w:pPr>
        <w:shd w:val="clear" w:fill="fdfdfd"/>
        <w:rPr>
          <w:rFonts w:ascii="Liberation Serif" w:cs="Liberation Serif" w:eastAsia="Liberation Serif" w:hAnsi="Liberation Serif"/>
          <w:ins w:id="1140" w:author="Anandu P R" w:date="2021-12-16T17:22:29Z"/>
          <w:color w:val="000080"/>
          <w:sz w:val="30"/>
          <w:szCs w:val="30"/>
          <w:rPrChange w:id="1141" w:author="Anandu P R" w:date="2021-12-16T18:14:16Z">
            <w:rPr>
              <w:rFonts w:ascii="Liberation Serif" w:cs="Liberation Serif" w:eastAsia="Liberation Serif" w:hAnsi="Liberation Serif"/>
              <w:sz w:val="30"/>
              <w:szCs w:val="30"/>
            </w:rPr>
          </w:rPrChange>
        </w:rPr>
      </w:pPr>
      <w:ins w:id="1142" w:author="Anandu P R" w:date="2021-12-16T17:22:29Z">
        <w:r>
          <w:rPr>
            <w:rFonts w:ascii="Liberation Serif" w:cs="Liberation Serif" w:eastAsia="Liberation Serif" w:hAnsi="Liberation Serif"/>
            <w:color w:val="000080"/>
            <w:sz w:val="30"/>
            <w:szCs w:val="30"/>
            <w:rtl w:val="off"/>
            <w:rPrChange w:id="1143" w:author="Anandu P R" w:date="2021-12-16T18:14:16Z">
              <w:rPr>
                <w:rFonts w:ascii="Liberation Serif" w:cs="Liberation Serif" w:eastAsia="Liberation Serif" w:hAnsi="Liberation Serif"/>
                <w:sz w:val="30"/>
                <w:szCs w:val="30"/>
              </w:rPr>
            </w:rPrChange>
          </w:rPr>
          <w:t xml:space="preserve">        while True:</w:t>
        </w:r>
      </w:ins>
    </w:p>
    <w:p>
      <w:pPr>
        <w:shd w:val="clear" w:fill="f7f7f7"/>
        <w:rPr>
          <w:rFonts w:ascii="Liberation Serif" w:cs="Liberation Serif" w:eastAsia="Liberation Serif" w:hAnsi="Liberation Serif"/>
          <w:ins w:id="1144" w:author="Anandu P R" w:date="2021-12-16T17:22:29Z"/>
          <w:color w:val="000080"/>
          <w:sz w:val="30"/>
          <w:szCs w:val="30"/>
          <w:rPrChange w:id="1145" w:author="Anandu P R" w:date="2021-12-16T18:14:16Z">
            <w:rPr>
              <w:rFonts w:ascii="Liberation Serif" w:cs="Liberation Serif" w:eastAsia="Liberation Serif" w:hAnsi="Liberation Serif"/>
              <w:sz w:val="30"/>
              <w:szCs w:val="30"/>
            </w:rPr>
          </w:rPrChange>
        </w:rPr>
      </w:pPr>
      <w:ins w:id="1146" w:author="Anandu P R" w:date="2021-12-16T17:22:29Z">
        <w:r>
          <w:rPr>
            <w:rFonts w:ascii="Liberation Serif" w:cs="Liberation Serif" w:eastAsia="Liberation Serif" w:hAnsi="Liberation Serif"/>
            <w:color w:val="000080"/>
            <w:sz w:val="30"/>
            <w:szCs w:val="30"/>
            <w:rtl w:val="off"/>
            <w:rPrChange w:id="1147" w:author="Anandu P R" w:date="2021-12-16T18:14:16Z">
              <w:rPr>
                <w:rFonts w:ascii="Liberation Serif" w:cs="Liberation Serif" w:eastAsia="Liberation Serif" w:hAnsi="Liberation Serif"/>
                <w:sz w:val="30"/>
                <w:szCs w:val="30"/>
              </w:rPr>
            </w:rPrChange>
          </w:rPr>
          <w:t xml:space="preserve">            dist = distance()</w:t>
        </w:r>
      </w:ins>
    </w:p>
    <w:p>
      <w:pPr>
        <w:shd w:val="clear" w:fill="fdfdfd"/>
        <w:rPr>
          <w:rFonts w:ascii="Liberation Serif" w:cs="Liberation Serif" w:eastAsia="Liberation Serif" w:hAnsi="Liberation Serif"/>
          <w:ins w:id="1148" w:author="Anandu P R" w:date="2021-12-16T17:22:29Z"/>
          <w:color w:val="000080"/>
          <w:sz w:val="30"/>
          <w:szCs w:val="30"/>
          <w:rPrChange w:id="1149" w:author="Anandu P R" w:date="2021-12-16T18:14:16Z">
            <w:rPr>
              <w:rFonts w:ascii="Liberation Serif" w:cs="Liberation Serif" w:eastAsia="Liberation Serif" w:hAnsi="Liberation Serif"/>
              <w:sz w:val="30"/>
              <w:szCs w:val="30"/>
            </w:rPr>
          </w:rPrChange>
        </w:rPr>
      </w:pPr>
      <w:ins w:id="1150" w:author="Anandu P R" w:date="2021-12-16T17:22:29Z">
        <w:r>
          <w:rPr>
            <w:rFonts w:ascii="Liberation Serif" w:cs="Liberation Serif" w:eastAsia="Liberation Serif" w:hAnsi="Liberation Serif"/>
            <w:color w:val="000080"/>
            <w:sz w:val="30"/>
            <w:szCs w:val="30"/>
            <w:rtl w:val="off"/>
            <w:rPrChange w:id="1151" w:author="Anandu P R" w:date="2021-12-16T18:14:16Z">
              <w:rPr>
                <w:rFonts w:ascii="Liberation Serif" w:cs="Liberation Serif" w:eastAsia="Liberation Serif" w:hAnsi="Liberation Serif"/>
                <w:sz w:val="30"/>
                <w:szCs w:val="30"/>
              </w:rPr>
            </w:rPrChange>
          </w:rPr>
          <w:t xml:space="preserve">            print ("Measured Distance = %.1f cm" % dist)</w:t>
        </w:r>
      </w:ins>
    </w:p>
    <w:p>
      <w:pPr>
        <w:shd w:val="clear" w:fill="f7f7f7"/>
        <w:rPr>
          <w:rFonts w:ascii="Liberation Serif" w:cs="Liberation Serif" w:eastAsia="Liberation Serif" w:hAnsi="Liberation Serif"/>
          <w:ins w:id="1152" w:author="Anandu P R" w:date="2021-12-16T17:22:29Z"/>
          <w:color w:val="000080"/>
          <w:sz w:val="30"/>
          <w:szCs w:val="30"/>
          <w:rPrChange w:id="1153" w:author="Anandu P R" w:date="2021-12-16T18:14:16Z">
            <w:rPr>
              <w:rFonts w:ascii="Liberation Serif" w:cs="Liberation Serif" w:eastAsia="Liberation Serif" w:hAnsi="Liberation Serif"/>
              <w:sz w:val="30"/>
              <w:szCs w:val="30"/>
            </w:rPr>
          </w:rPrChange>
        </w:rPr>
      </w:pPr>
      <w:ins w:id="1154" w:author="Anandu P R" w:date="2021-12-16T17:22:29Z">
        <w:r>
          <w:rPr>
            <w:rFonts w:ascii="Liberation Serif" w:cs="Liberation Serif" w:eastAsia="Liberation Serif" w:hAnsi="Liberation Serif"/>
            <w:color w:val="000080"/>
            <w:sz w:val="30"/>
            <w:szCs w:val="30"/>
            <w:rtl w:val="off"/>
            <w:rPrChange w:id="1155" w:author="Anandu P R" w:date="2021-12-16T18:14:16Z">
              <w:rPr>
                <w:rFonts w:ascii="Liberation Serif" w:cs="Liberation Serif" w:eastAsia="Liberation Serif" w:hAnsi="Liberation Serif"/>
                <w:sz w:val="30"/>
                <w:szCs w:val="30"/>
              </w:rPr>
            </w:rPrChange>
          </w:rPr>
          <w:t xml:space="preserve">            time.sleep(1)</w:t>
        </w:r>
      </w:ins>
    </w:p>
    <w:p>
      <w:pPr>
        <w:shd w:val="clear" w:fill="fdfdfd"/>
        <w:rPr>
          <w:rFonts w:ascii="Liberation Serif" w:cs="Liberation Serif" w:eastAsia="Liberation Serif" w:hAnsi="Liberation Serif"/>
          <w:ins w:id="1156" w:author="Anandu P R" w:date="2021-12-16T17:22:29Z"/>
          <w:color w:val="000080"/>
          <w:sz w:val="30"/>
          <w:szCs w:val="30"/>
          <w:rPrChange w:id="1157" w:author="Anandu P R" w:date="2021-12-16T18:14:16Z">
            <w:rPr>
              <w:rFonts w:ascii="Liberation Serif" w:cs="Liberation Serif" w:eastAsia="Liberation Serif" w:hAnsi="Liberation Serif"/>
              <w:sz w:val="30"/>
              <w:szCs w:val="30"/>
            </w:rPr>
          </w:rPrChange>
        </w:rPr>
      </w:pPr>
      <w:ins w:id="1158" w:author="Anandu P R" w:date="2021-12-16T17:22:29Z">
        <w:r>
          <w:rPr>
            <w:rFonts w:ascii="Liberation Serif" w:cs="Liberation Serif" w:eastAsia="Liberation Serif" w:hAnsi="Liberation Serif"/>
            <w:color w:val="000080"/>
            <w:sz w:val="30"/>
            <w:szCs w:val="30"/>
            <w:rtl w:val="off"/>
            <w:rPrChange w:id="1159" w:author="Anandu P R" w:date="2021-12-16T18:14:16Z">
              <w:rPr>
                <w:rFonts w:ascii="Liberation Serif" w:cs="Liberation Serif" w:eastAsia="Liberation Serif" w:hAnsi="Liberation Serif"/>
                <w:sz w:val="30"/>
                <w:szCs w:val="30"/>
              </w:rPr>
            </w:rPrChange>
          </w:rPr>
          <w:t xml:space="preserve"> </w:t>
        </w:r>
      </w:ins>
    </w:p>
    <w:p>
      <w:pPr>
        <w:shd w:val="clear" w:fill="f7f7f7"/>
        <w:rPr>
          <w:rFonts w:ascii="Liberation Serif" w:cs="Liberation Serif" w:eastAsia="Liberation Serif" w:hAnsi="Liberation Serif"/>
          <w:ins w:id="1160" w:author="Anandu P R" w:date="2021-12-16T17:22:29Z"/>
          <w:color w:val="000080"/>
          <w:sz w:val="30"/>
          <w:szCs w:val="30"/>
          <w:rPrChange w:id="1161" w:author="Anandu P R" w:date="2021-12-16T18:14:16Z">
            <w:rPr>
              <w:rFonts w:ascii="Liberation Serif" w:cs="Liberation Serif" w:eastAsia="Liberation Serif" w:hAnsi="Liberation Serif"/>
              <w:sz w:val="30"/>
              <w:szCs w:val="30"/>
            </w:rPr>
          </w:rPrChange>
        </w:rPr>
      </w:pPr>
      <w:ins w:id="1162" w:author="Anandu P R" w:date="2021-12-16T17:22:29Z">
        <w:r>
          <w:rPr>
            <w:rFonts w:ascii="Liberation Serif" w:cs="Liberation Serif" w:eastAsia="Liberation Serif" w:hAnsi="Liberation Serif"/>
            <w:color w:val="000080"/>
            <w:sz w:val="30"/>
            <w:szCs w:val="30"/>
            <w:rtl w:val="off"/>
            <w:rPrChange w:id="1163" w:author="Anandu P R" w:date="2021-12-16T18:14:16Z">
              <w:rPr>
                <w:rFonts w:ascii="Liberation Serif" w:cs="Liberation Serif" w:eastAsia="Liberation Serif" w:hAnsi="Liberation Serif"/>
                <w:sz w:val="30"/>
                <w:szCs w:val="30"/>
              </w:rPr>
            </w:rPrChange>
          </w:rPr>
          <w:t xml:space="preserve">        # Reset by pressing CTRL + C</w:t>
        </w:r>
      </w:ins>
    </w:p>
    <w:p>
      <w:pPr>
        <w:shd w:val="clear" w:fill="fdfdfd"/>
        <w:rPr>
          <w:rFonts w:ascii="Liberation Serif" w:cs="Liberation Serif" w:eastAsia="Liberation Serif" w:hAnsi="Liberation Serif"/>
          <w:ins w:id="1164" w:author="Anandu P R" w:date="2021-12-16T17:22:29Z"/>
          <w:color w:val="000080"/>
          <w:sz w:val="30"/>
          <w:szCs w:val="30"/>
          <w:rPrChange w:id="1165" w:author="Anandu P R" w:date="2021-12-16T18:14:16Z">
            <w:rPr>
              <w:rFonts w:ascii="Liberation Serif" w:cs="Liberation Serif" w:eastAsia="Liberation Serif" w:hAnsi="Liberation Serif"/>
              <w:sz w:val="30"/>
              <w:szCs w:val="30"/>
            </w:rPr>
          </w:rPrChange>
        </w:rPr>
      </w:pPr>
      <w:ins w:id="1166" w:author="Anandu P R" w:date="2021-12-16T17:22:29Z">
        <w:r>
          <w:rPr>
            <w:rFonts w:ascii="Liberation Serif" w:cs="Liberation Serif" w:eastAsia="Liberation Serif" w:hAnsi="Liberation Serif"/>
            <w:color w:val="000080"/>
            <w:sz w:val="30"/>
            <w:szCs w:val="30"/>
            <w:rtl w:val="off"/>
            <w:rPrChange w:id="1167" w:author="Anandu P R" w:date="2021-12-16T18:14:16Z">
              <w:rPr>
                <w:rFonts w:ascii="Liberation Serif" w:cs="Liberation Serif" w:eastAsia="Liberation Serif" w:hAnsi="Liberation Serif"/>
                <w:sz w:val="30"/>
                <w:szCs w:val="30"/>
              </w:rPr>
            </w:rPrChange>
          </w:rPr>
          <w:t xml:space="preserve">    except KeyboardInterrupt:</w:t>
        </w:r>
      </w:ins>
    </w:p>
    <w:p>
      <w:pPr>
        <w:shd w:val="clear" w:fill="f7f7f7"/>
        <w:rPr>
          <w:rFonts w:ascii="Liberation Serif" w:cs="Liberation Serif" w:eastAsia="Liberation Serif" w:hAnsi="Liberation Serif"/>
          <w:ins w:id="1168" w:author="Anandu P R" w:date="2021-12-16T17:22:29Z"/>
          <w:color w:val="000080"/>
          <w:sz w:val="30"/>
          <w:szCs w:val="30"/>
          <w:rPrChange w:id="1169" w:author="Anandu P R" w:date="2021-12-16T18:14:16Z">
            <w:rPr>
              <w:rFonts w:ascii="Liberation Serif" w:cs="Liberation Serif" w:eastAsia="Liberation Serif" w:hAnsi="Liberation Serif"/>
              <w:sz w:val="30"/>
              <w:szCs w:val="30"/>
            </w:rPr>
          </w:rPrChange>
        </w:rPr>
      </w:pPr>
      <w:ins w:id="1170" w:author="Anandu P R" w:date="2021-12-16T17:22:29Z">
        <w:r>
          <w:rPr>
            <w:rFonts w:ascii="Liberation Serif" w:cs="Liberation Serif" w:eastAsia="Liberation Serif" w:hAnsi="Liberation Serif"/>
            <w:color w:val="000080"/>
            <w:sz w:val="30"/>
            <w:szCs w:val="30"/>
            <w:rtl w:val="off"/>
            <w:rPrChange w:id="1171" w:author="Anandu P R" w:date="2021-12-16T18:14:16Z">
              <w:rPr>
                <w:rFonts w:ascii="Liberation Serif" w:cs="Liberation Serif" w:eastAsia="Liberation Serif" w:hAnsi="Liberation Serif"/>
                <w:sz w:val="30"/>
                <w:szCs w:val="30"/>
              </w:rPr>
            </w:rPrChange>
          </w:rPr>
          <w:t xml:space="preserve">        print("Measurement stopped by User")</w:t>
        </w:r>
      </w:ins>
    </w:p>
    <w:p>
      <w:pPr>
        <w:shd w:val="clear" w:fill="fdfdfd"/>
        <w:rPr>
          <w:rFonts w:ascii="Liberation Serif" w:cs="Liberation Serif" w:eastAsia="Liberation Serif" w:hAnsi="Liberation Serif"/>
          <w:ins w:id="1172" w:author="Anandu P R" w:date="2021-12-16T17:22:29Z"/>
          <w:color w:val="000080"/>
          <w:sz w:val="30"/>
          <w:szCs w:val="30"/>
          <w:rPrChange w:id="1173" w:author="Anandu P R" w:date="2021-12-16T18:14:16Z">
            <w:rPr>
              <w:rFonts w:ascii="Liberation Serif" w:cs="Liberation Serif" w:eastAsia="Liberation Serif" w:hAnsi="Liberation Serif"/>
              <w:sz w:val="30"/>
              <w:szCs w:val="30"/>
            </w:rPr>
          </w:rPrChange>
        </w:rPr>
      </w:pPr>
      <w:ins w:id="1174" w:author="Anandu P R" w:date="2021-12-16T17:22:29Z">
        <w:r>
          <w:rPr>
            <w:rFonts w:ascii="Liberation Serif" w:cs="Liberation Serif" w:eastAsia="Liberation Serif" w:hAnsi="Liberation Serif"/>
            <w:color w:val="000080"/>
            <w:sz w:val="30"/>
            <w:szCs w:val="30"/>
            <w:rtl w:val="off"/>
            <w:rPrChange w:id="1175" w:author="Anandu P R" w:date="2021-12-16T18:14:16Z">
              <w:rPr>
                <w:rFonts w:ascii="Liberation Serif" w:cs="Liberation Serif" w:eastAsia="Liberation Serif" w:hAnsi="Liberation Serif"/>
                <w:sz w:val="30"/>
                <w:szCs w:val="30"/>
              </w:rPr>
            </w:rPrChange>
          </w:rPr>
          <w:t xml:space="preserve">        GPIO.cleanup()</w:t>
        </w:r>
      </w:ins>
    </w:p>
    <w:p>
      <w:pPr>
        <w:shd w:val="clear" w:fill="fdfdfd"/>
        <w:rPr>
          <w:rFonts w:ascii="Liberation Serif" w:cs="Liberation Serif" w:eastAsia="Liberation Serif" w:hAnsi="Liberation Serif"/>
          <w:ins w:id="1176" w:author="Anandu P R" w:date="2021-12-16T17:22:29Z"/>
          <w:color w:val="000080"/>
          <w:sz w:val="30"/>
          <w:szCs w:val="30"/>
          <w:rPrChange w:id="1177" w:author="Anandu P R" w:date="2021-12-16T18:14:16Z">
            <w:rPr>
              <w:rFonts w:ascii="Liberation Serif" w:cs="Liberation Serif" w:eastAsia="Liberation Serif" w:hAnsi="Liberation Serif"/>
              <w:sz w:val="30"/>
              <w:szCs w:val="30"/>
            </w:rPr>
          </w:rPrChange>
        </w:rPr>
      </w:pPr>
    </w:p>
    <w:p>
      <w:pPr>
        <w:shd w:val="clear" w:fill="fdfdfd"/>
        <w:rPr>
          <w:rFonts w:ascii="Liberation Serif" w:cs="Liberation Serif" w:eastAsia="Liberation Serif" w:hAnsi="Liberation Serif"/>
          <w:ins w:id="1178" w:author="Anandu P R" w:date="2021-12-16T17:22:29Z"/>
          <w:color w:val="000080"/>
          <w:sz w:val="30"/>
          <w:szCs w:val="30"/>
          <w:rPrChange w:id="1179" w:author="Anandu P R" w:date="2021-12-16T18:14:16Z">
            <w:rPr>
              <w:rFonts w:ascii="Liberation Serif" w:cs="Liberation Serif" w:eastAsia="Liberation Serif" w:hAnsi="Liberation Serif"/>
              <w:sz w:val="30"/>
              <w:szCs w:val="30"/>
            </w:rPr>
          </w:rPrChange>
        </w:rPr>
      </w:pPr>
    </w:p>
    <w:p>
      <w:pPr>
        <w:pBdr>
          <w:top w:val="none" w:sz="4" w:space="0"/>
          <w:left w:val="none" w:sz="4" w:space="0"/>
          <w:bottom w:val="none" w:sz="4" w:space="0"/>
          <w:right w:val="none" w:sz="4" w:space="0"/>
          <w:between w:val="none" w:sz="4" w:space="0"/>
        </w:pBdr>
        <w:shd w:val="clear" w:fill="ffffff"/>
        <w:rPr>
          <w:rFonts w:ascii="Liberation Serif" w:cs="Liberation Serif" w:eastAsia="Liberation Serif" w:hAnsi="Liberation Serif"/>
          <w:ins w:id="1180" w:author="Anandu P R" w:date="2021-12-16T17:22:29Z"/>
          <w:color w:val="000080"/>
          <w:sz w:val="30"/>
          <w:szCs w:val="30"/>
          <w:rPrChange w:id="1181" w:author="Anandu P R" w:date="2021-12-16T18:14:16Z">
            <w:rPr>
              <w:rFonts w:ascii="Liberation Serif" w:cs="Liberation Serif" w:eastAsia="Liberation Serif" w:hAnsi="Liberation Serif"/>
              <w:sz w:val="30"/>
              <w:szCs w:val="30"/>
            </w:rPr>
          </w:rPrChange>
        </w:rPr>
      </w:pPr>
      <w:ins w:id="1182" w:author="Anandu P R" w:date="2021-12-16T17:22:29Z">
        <w:r>
          <w:rPr>
            <w:rFonts w:ascii="Liberation Serif" w:cs="Liberation Serif" w:eastAsia="Liberation Serif" w:hAnsi="Liberation Serif"/>
            <w:color w:val="000080"/>
            <w:sz w:val="30"/>
            <w:szCs w:val="30"/>
            <w:rtl w:val="off"/>
            <w:rPrChange w:id="1183" w:author="Anandu P R" w:date="2021-12-16T18:14:16Z">
              <w:rPr>
                <w:rFonts w:ascii="Liberation Serif" w:cs="Liberation Serif" w:eastAsia="Liberation Serif" w:hAnsi="Liberation Serif"/>
                <w:sz w:val="30"/>
                <w:szCs w:val="30"/>
              </w:rPr>
            </w:rPrChange>
          </w:rPr>
          <w:t>After that we run:</w:t>
        </w:r>
      </w:ins>
    </w:p>
    <w:p>
      <w:pPr>
        <w:spacing w:after="160"/>
        <w:rPr>
          <w:rFonts w:ascii="Liberation Serif" w:cs="Liberation Serif" w:eastAsia="Liberation Serif" w:hAnsi="Liberation Serif"/>
          <w:ins w:id="1184" w:author="Anandu P R" w:date="2021-12-16T17:22:29Z"/>
          <w:color w:val="000080"/>
          <w:sz w:val="30"/>
          <w:szCs w:val="30"/>
          <w:rPrChange w:id="1185" w:author="Anandu P R" w:date="2021-12-16T18:14:16Z">
            <w:rPr>
              <w:rFonts w:ascii="Liberation Serif" w:cs="Liberation Serif" w:eastAsia="Liberation Serif" w:hAnsi="Liberation Serif"/>
              <w:sz w:val="30"/>
              <w:szCs w:val="30"/>
            </w:rPr>
          </w:rPrChange>
        </w:rPr>
      </w:pPr>
      <w:ins w:id="1186" w:author="Anandu P R" w:date="2021-12-16T17:22:29Z">
        <w:r>
          <w:rPr>
            <w:rFonts w:ascii="Liberation Serif" w:cs="Liberation Serif" w:eastAsia="Liberation Serif" w:hAnsi="Liberation Serif"/>
            <w:color w:val="000080"/>
            <w:sz w:val="30"/>
            <w:szCs w:val="30"/>
            <w:rtl w:val="off"/>
            <w:rPrChange w:id="1187" w:author="Anandu P R" w:date="2021-12-16T18:14:16Z">
              <w:rPr>
                <w:rFonts w:ascii="Liberation Serif" w:cs="Liberation Serif" w:eastAsia="Liberation Serif" w:hAnsi="Liberation Serif"/>
                <w:sz w:val="30"/>
                <w:szCs w:val="30"/>
              </w:rPr>
            </w:rPrChange>
          </w:rPr>
          <w:t>sudo python ultrasonic_distance.py</w:t>
        </w:r>
      </w:ins>
    </w:p>
    <w:p>
      <w:pPr>
        <w:pBdr>
          <w:top w:val="none" w:sz="4" w:space="0"/>
          <w:left w:val="none" w:sz="4" w:space="0"/>
          <w:bottom w:val="none" w:sz="4" w:space="0"/>
          <w:right w:val="none" w:sz="4" w:space="0"/>
          <w:between w:val="none" w:sz="4" w:space="0"/>
        </w:pBdr>
        <w:shd w:val="clear" w:fill="ffffff"/>
        <w:rPr>
          <w:rFonts w:ascii="Liberation Serif" w:cs="Liberation Serif" w:eastAsia="Liberation Serif" w:hAnsi="Liberation Serif"/>
          <w:ins w:id="1188" w:author="Anandu P R" w:date="2021-12-16T17:22:29Z"/>
          <w:color w:val="000080"/>
          <w:sz w:val="30"/>
          <w:szCs w:val="30"/>
          <w:rPrChange w:id="1189" w:author="Anandu P R" w:date="2021-12-16T18:14:16Z">
            <w:rPr>
              <w:rFonts w:ascii="Liberation Serif" w:cs="Liberation Serif" w:eastAsia="Liberation Serif" w:hAnsi="Liberation Serif"/>
              <w:sz w:val="30"/>
              <w:szCs w:val="30"/>
            </w:rPr>
          </w:rPrChange>
        </w:rPr>
      </w:pPr>
      <w:ins w:id="1190" w:author="Anandu P R" w:date="2021-12-16T17:22:29Z">
        <w:r>
          <w:rPr>
            <w:rFonts w:ascii="Liberation Serif" w:cs="Liberation Serif" w:eastAsia="Liberation Serif" w:hAnsi="Liberation Serif"/>
            <w:color w:val="000080"/>
            <w:sz w:val="30"/>
            <w:szCs w:val="30"/>
            <w:rtl w:val="off"/>
            <w:rPrChange w:id="1191" w:author="Anandu P R" w:date="2021-12-16T18:14:16Z">
              <w:rPr>
                <w:rFonts w:ascii="Liberation Serif" w:cs="Liberation Serif" w:eastAsia="Liberation Serif" w:hAnsi="Liberation Serif"/>
                <w:sz w:val="30"/>
                <w:szCs w:val="30"/>
              </w:rPr>
            </w:rPrChange>
          </w:rPr>
          <w:t>So every second, the distance will be measured until the script is cancelled by pressing CTRL + C.</w:t>
        </w:r>
      </w:ins>
    </w:p>
    <w:p>
      <w:pPr>
        <w:spacing w:after="160"/>
        <w:rPr>
          <w:color w:val="000080"/>
          <w:rPrChange w:id="1192" w:author="Anandu P R" w:date="2021-12-16T18:14:16Z">
            <w:rPr/>
          </w:rPrChange>
        </w:rPr>
        <w:pPrChange w:id="1193" w:author="Anandu P R" w:date="2021-12-16T17:22:29Z">
          <w:pPr/>
        </w:pPrChange>
      </w:pPr>
    </w:p>
    <w:sectPr>
      <w:headerReference w:type="default" r:id="rId54"/>
      <w:footerReference w:type="default" r:id="rId55"/>
      <w:pgSz w:w="11909" w:h="16834" w:orient="portrait"/>
      <w:pgMar w:top="1440" w:right="1440" w:bottom="1440" w:left="1440" w:header="720" w:footer="720"/>
      <w:pgNumType w:start="1"/>
      <w:sectPrChange w:id="1194" w:author="Anandu P R" w:date="2021-12-16T17:23:10Z">
        <w:sectPr>
          <w:pgSz w:w="11909" w:h="16834" w:orient="portrait"/>
          <w:pgMar w:top="1440" w:right="1440" w:bottom="1440" w:left="1440" w:header="720" w:footer="720"/>
          <w:pgNumType w:start="1"/>
        </w:sectPr>
      </w:sectPrChange>
    </w:sectPr>
  </w:body>
</w:document>
</file>

<file path=word/fontTable.xml><?xml version="1.0" encoding="utf-8"?>
<w:fonts xmlns:r="http://schemas.openxmlformats.org/officeDocument/2006/relationships" xmlns:w="http://schemas.openxmlformats.org/wordprocessingml/2006/main">
  <w:font w:name="Arial"/>
  <w:font w:name="Liberation Serif"/>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Tahoma">
    <w:panose1 w:val="020b0604030504040204"/>
    <w:charset w:val="00"/>
    <w:family w:val="roman"/>
    <w:pitch w:val="variable"/>
    <w:sig w:usb0="61002a87" w:usb1="80000000" w:usb2="00000008" w:usb3="00000000" w:csb0="000001ff" w:csb1="00000000"/>
  </w:font>
  <w:font w:name="Verdana">
    <w:panose1 w:val="020b0604030504040204"/>
    <w:charset w:val="00"/>
    <w:family w:val="roman"/>
    <w:pitch w:val="variable"/>
    <w:sig w:usb0="a10006ff" w:usb1="4000205b" w:usb2="00000010" w:usb3="00000000" w:csb0="0000019f" w:csb1="00000000"/>
  </w:font>
  <w:font w:name="Symbol">
    <w:panose1 w:val="05050102010706020507"/>
    <w:charset w:val="02"/>
    <w:family w:val="roman"/>
    <w:notTrueType w:val="on"/>
    <w:pitch w:val="variable"/>
  </w:font>
  <w:font w:name="Wingdings">
    <w:panose1 w:val="05000000000000000000"/>
    <w:charset w:val="02"/>
    <w:family w:val="auto"/>
    <w:notTrueType w:val="on"/>
    <w:pitch w:val="variable"/>
  </w:font>
  <w:font w:name="Helvetica Neue">
    <w:charset w:val="00"/>
    <w:family w:val="swiss"/>
    <w:pitch w:val="variable"/>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p14="http://schemas.microsoft.com/office/word/2010/wordprocessingDrawing">
  <w:p>
    <w:pPr>
      <w:rPr>
        <w:ins w:id="1196" w:author="Anandu P R" w:date="2021-12-16T17:23:10Z"/>
      </w:rPr>
    </w:pP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p14="http://schemas.microsoft.com/office/word/2010/wordprocessingDrawing">
  <w:p>
    <w:pPr>
      <w:rPr>
        <w:ins w:id="1195" w:author="Anandu P R" w:date="2021-12-16T17:23:10Z"/>
      </w:rPr>
    </w:pP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lvl w:ilvl="0" w:tentative="0">
      <w:start w:val="1"/>
      <w:numFmt w:val="bullet"/>
      <w:lvlText w:val="●"/>
      <w:lvlJc w:val="left"/>
      <w:pPr>
        <w:ind w:left="720" w:hanging="360"/>
      </w:pPr>
      <w:rPr>
        <w:rFonts w:ascii="Arial" w:cs="Arial" w:eastAsia="Arial" w:hAnsi="Arial"/>
        <w:color w:val="333333"/>
        <w:sz w:val="25"/>
        <w:szCs w:val="25"/>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lvl w:ilvl="0" w:tentative="0">
      <w:start w:val="1"/>
      <w:numFmt w:val="bullet"/>
      <w:lvlText w:val="●"/>
      <w:lvlJc w:val="left"/>
      <w:pPr>
        <w:ind w:left="720" w:hanging="360"/>
      </w:pPr>
      <w:rPr>
        <w:rFonts w:ascii="Arial" w:cs="Arial" w:eastAsia="Arial" w:hAnsi="Arial"/>
        <w:color w:val="333333"/>
        <w:sz w:val="25"/>
        <w:szCs w:val="25"/>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lvl w:ilvl="0" w:tentative="0">
      <w:start w:val="1"/>
      <w:numFmt w:val="decimal"/>
      <w:lvlText w:val="%1."/>
      <w:lvlJc w:val="left"/>
      <w:pPr>
        <w:ind w:left="707" w:hanging="282"/>
      </w:pPr>
      <w:rPr/>
    </w:lvl>
    <w:lvl w:ilvl="1" w:tentative="0">
      <w:start w:val="1"/>
      <w:numFmt w:val="decimal"/>
      <w:lvlText w:val="%2."/>
      <w:lvlJc w:val="left"/>
      <w:pPr>
        <w:ind w:left="1414" w:hanging="283"/>
      </w:pPr>
      <w:rPr/>
    </w:lvl>
    <w:lvl w:ilvl="2" w:tentative="0">
      <w:start w:val="1"/>
      <w:numFmt w:val="decimal"/>
      <w:lvlText w:val="%3."/>
      <w:lvlJc w:val="left"/>
      <w:pPr>
        <w:ind w:left="2121" w:hanging="283"/>
      </w:pPr>
      <w:rPr/>
    </w:lvl>
    <w:lvl w:ilvl="3" w:tentative="0">
      <w:start w:val="1"/>
      <w:numFmt w:val="decimal"/>
      <w:lvlText w:val="%4."/>
      <w:lvlJc w:val="left"/>
      <w:pPr>
        <w:ind w:left="2828" w:hanging="283"/>
      </w:pPr>
      <w:rPr/>
    </w:lvl>
    <w:lvl w:ilvl="4" w:tentative="0">
      <w:start w:val="1"/>
      <w:numFmt w:val="decimal"/>
      <w:lvlText w:val="%5."/>
      <w:lvlJc w:val="left"/>
      <w:pPr>
        <w:ind w:left="3535" w:hanging="283"/>
      </w:pPr>
      <w:rPr/>
    </w:lvl>
    <w:lvl w:ilvl="5" w:tentative="0">
      <w:start w:val="1"/>
      <w:numFmt w:val="decimal"/>
      <w:lvlText w:val="%6."/>
      <w:lvlJc w:val="left"/>
      <w:pPr>
        <w:ind w:left="4242" w:hanging="283"/>
      </w:pPr>
      <w:rPr/>
    </w:lvl>
    <w:lvl w:ilvl="6" w:tentative="0">
      <w:start w:val="1"/>
      <w:numFmt w:val="decimal"/>
      <w:lvlText w:val="%7."/>
      <w:lvlJc w:val="left"/>
      <w:pPr>
        <w:ind w:left="4949" w:hanging="283"/>
      </w:pPr>
      <w:rPr/>
    </w:lvl>
    <w:lvl w:ilvl="7" w:tentative="0">
      <w:start w:val="1"/>
      <w:numFmt w:val="decimal"/>
      <w:lvlText w:val="%8."/>
      <w:lvlJc w:val="left"/>
      <w:pPr>
        <w:ind w:left="5656" w:hanging="282"/>
      </w:pPr>
      <w:rPr/>
    </w:lvl>
    <w:lvl w:ilvl="8" w:tentative="0">
      <w:start w:val="1"/>
      <w:numFmt w:val="decimal"/>
      <w:lvlText w:val="%9."/>
      <w:lvlJc w:val="left"/>
      <w:pPr>
        <w:ind w:left="6363" w:hanging="283"/>
      </w:pPr>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footnotePr/>
  <w:endnotePr/>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Arial" w:cs="Arial" w:eastAsia="Arial" w:hAnsi="Arial"/>
        <w:sz w:val="22"/>
        <w:szCs w:val="22"/>
        <w:lang w:val="en-GB"/>
      </w:rPr>
    </w:rPrDefault>
    <w:pPrDefault>
      <w:pPr>
        <w:spacing w:line="276" w:lineRule="auto"/>
      </w:pPr>
    </w:pPrDefault>
  </w:docDefaults>
  <w:style w:type="paragraph" w:styleId="Heading7">
    <w:name w:val="Heading 7"/>
    <w:basedOn w:val="Normal"/>
    <w:next w:val="Normal"/>
    <w:link w:val="Heading7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character" w:styleId="DefaultParagraphFont">
    <w:name w:val="Default Paragraph Font"/>
    <w:uiPriority w:val="1"/>
    <w:semiHidden w:val="on"/>
    <w:unhideWhenUsed w:val="on"/>
    <w:unhideWhenUsed w:val="on"/>
  </w:style>
  <w:style w:type="table" w:styleId="NormalTable">
    <w:name w:val="Normal Table"/>
    <w:uiPriority w:val="99"/>
    <w:semiHidden w:val="on"/>
    <w:unhideWhenUsed w:val="on"/>
    <w:qFormat w:val="on"/>
    <w:unhideWhenUsed w:val="on"/>
    <w:tblPr>
      <w:tblInd w:w="0" w:type="dxa"/>
      <w:tblCellMar>
        <w:top w:w="0" w:type="dxa"/>
        <w:left w:w="108" w:type="dxa"/>
        <w:bottom w:w="0" w:type="dxa"/>
        <w:right w:w="108" w:type="dxa"/>
      </w:tblCellMar>
    </w:tblPr>
  </w:style>
  <w:style w:type="numbering" w:styleId="NoList">
    <w:name w:val="No List"/>
    <w:uiPriority w:val="99"/>
    <w:semiHidden w:val="on"/>
    <w:unhideWhenUsed w:val="on"/>
    <w:unhideWhenUsed w:val="on"/>
  </w:style>
  <w:style w:type="paragraph" w:styleId="NoSpacing">
    <w:name w:val="No Spacing"/>
    <w:uiPriority w:val="1"/>
    <w:qFormat w:val="on"/>
    <w:pPr>
      <w:spacing w:after="0" w:line="240" w:lineRule="auto"/>
    </w:pPr>
  </w:style>
  <w:style w:type="character" w:customStyle="1" w:styleId="Heading1Char">
    <w:name w:val="Heading 1 Char"/>
    <w:basedOn w:val="DefaultParagraphFont"/>
    <w:link w:val="Heading1"/>
    <w:uiPriority w:val="9"/>
    <w:rPr>
      <w:rFonts w:asciiTheme="majorHAnsi" w:cstheme="majorBidi" w:eastAsiaTheme="majorEastAsia" w:hAnsiTheme="majorHAnsi"/>
      <w:b/>
      <w:bCs/>
      <w:color w:val="376091" w:themeColor="accent1" w:themeShade="bf"/>
      <w:sz w:val="28"/>
      <w:szCs w:val="28"/>
    </w:rPr>
  </w:style>
  <w:style w:type="character" w:customStyle="1" w:styleId="Heading2Char">
    <w:name w:val="Heading 2 Char"/>
    <w:basedOn w:val="DefaultParagraphFont"/>
    <w:link w:val="Heading2"/>
    <w:uiPriority w:val="9"/>
    <w:rPr>
      <w:rFonts w:asciiTheme="majorHAnsi" w:cstheme="majorBidi" w:eastAsiaTheme="majorEastAsia" w:hAnsiTheme="majorHAnsi"/>
      <w:b/>
      <w:bCs/>
      <w:color w:val="4f81bd" w:themeColor="accent1"/>
      <w:sz w:val="26"/>
      <w:szCs w:val="26"/>
    </w:rPr>
  </w:style>
  <w:style w:type="character" w:customStyle="1" w:styleId="Heading3Char">
    <w:name w:val="Heading 3 Char"/>
    <w:basedOn w:val="DefaultParagraphFont"/>
    <w:link w:val="Heading3"/>
    <w:uiPriority w:val="9"/>
    <w:rPr>
      <w:rFonts w:asciiTheme="majorHAnsi" w:cstheme="majorBidi" w:eastAsiaTheme="majorEastAsia" w:hAnsiTheme="majorHAnsi"/>
      <w:b/>
      <w:bCs/>
      <w:color w:val="4f81bd" w:themeColor="accent1"/>
    </w:rPr>
  </w:style>
  <w:style w:type="character" w:customStyle="1" w:styleId="Heading4Char">
    <w:name w:val="Heading 4 Char"/>
    <w:basedOn w:val="DefaultParagraphFont"/>
    <w:link w:val="Heading4"/>
    <w:uiPriority w:val="9"/>
    <w:rPr>
      <w:rFonts w:asciiTheme="majorHAnsi" w:cstheme="majorBidi" w:eastAsiaTheme="majorEastAsia" w:hAnsiTheme="majorHAnsi"/>
      <w:b/>
      <w:bCs/>
      <w:i/>
      <w:iCs/>
      <w:color w:val="4f81bd" w:themeColor="accent1"/>
    </w:rPr>
  </w:style>
  <w:style w:type="character" w:customStyle="1" w:styleId="Heading5Char">
    <w:name w:val="Heading 5 Char"/>
    <w:basedOn w:val="DefaultParagraphFont"/>
    <w:link w:val="Heading5"/>
    <w:uiPriority w:val="9"/>
    <w:rPr>
      <w:rFonts w:asciiTheme="majorHAnsi" w:cstheme="majorBidi" w:eastAsiaTheme="majorEastAsia" w:hAnsiTheme="majorHAnsi"/>
      <w:color w:val="243f60" w:themeColor="accent1" w:themeShade="7f"/>
    </w:rPr>
  </w:style>
  <w:style w:type="character" w:customStyle="1" w:styleId="Heading6Char">
    <w:name w:val="Heading 6 Char"/>
    <w:basedOn w:val="DefaultParagraphFont"/>
    <w:link w:val="Heading6"/>
    <w:uiPriority w:val="9"/>
    <w:rPr>
      <w:rFonts w:asciiTheme="majorHAnsi" w:cstheme="majorBidi" w:eastAsiaTheme="majorEastAsia" w:hAnsiTheme="majorHAnsi"/>
      <w:i/>
      <w:iCs/>
      <w:color w:val="243f60" w:themeColor="accent1" w:themeShade="7f"/>
    </w:rPr>
  </w:style>
  <w:style w:type="character" w:customStyle="1" w:styleId="Heading7Char">
    <w:name w:val="Heading 7 Char"/>
    <w:basedOn w:val="DefaultParagraphFont"/>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basedOn w:val="DefaultParagraphFont"/>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rPr>
      <w:rFonts w:asciiTheme="majorHAnsi" w:cstheme="majorBidi" w:eastAsiaTheme="majorEastAsia" w:hAnsiTheme="majorHAnsi"/>
      <w:i/>
      <w:iCs/>
      <w:color w:val="404040" w:themeColor="text1" w:themeTint="bf"/>
      <w:sz w:val="20"/>
      <w:szCs w:val="20"/>
    </w:rPr>
  </w:style>
  <w:style w:type="character" w:customStyle="1" w:styleId="TitleChar">
    <w:name w:val="Title Char"/>
    <w:basedOn w:val="DefaultParagraphFont"/>
    <w:link w:val="Title"/>
    <w:uiPriority w:val="10"/>
    <w:rPr>
      <w:rFonts w:asciiTheme="majorHAnsi" w:cstheme="majorBidi" w:eastAsiaTheme="majorEastAsia" w:hAnsiTheme="majorHAnsi"/>
      <w:color w:val="17375d" w:themeColor="text2" w:themeShade="bf"/>
      <w:spacing w:val="5"/>
      <w:sz w:val="52"/>
      <w:szCs w:val="52"/>
    </w:rPr>
  </w:style>
  <w:style w:type="character" w:customStyle="1" w:styleId="SubtitleChar">
    <w:name w:val="Subtitle Char"/>
    <w:basedOn w:val="DefaultParagraphFont"/>
    <w:link w:val="Subtitle"/>
    <w:uiPriority w:val="11"/>
    <w:rPr>
      <w:rFonts w:asciiTheme="majorHAnsi" w:cstheme="majorBidi" w:eastAsiaTheme="majorEastAsia" w:hAnsiTheme="majorHAnsi"/>
      <w:i/>
      <w:iCs/>
      <w:color w:val="4f81bd" w:themeColor="accent1"/>
      <w:spacing w:val="15"/>
      <w:sz w:val="24"/>
      <w:szCs w:val="24"/>
    </w:rPr>
  </w:style>
  <w:style w:type="character" w:styleId="SubtleEmphasis">
    <w:name w:val="Subtle Emphasis"/>
    <w:basedOn w:val="DefaultParagraphFont"/>
    <w:uiPriority w:val="19"/>
    <w:qFormat w:val="on"/>
    <w:rPr>
      <w:i/>
      <w:iCs/>
      <w:color w:val="808080" w:themeColor="text1" w:themeTint="7f"/>
    </w:rPr>
  </w:style>
  <w:style w:type="character" w:styleId="Emphasis">
    <w:name w:val="Emphasis"/>
    <w:basedOn w:val="DefaultParagraphFont"/>
    <w:uiPriority w:val="20"/>
    <w:qFormat w:val="on"/>
    <w:rPr>
      <w:i/>
      <w:iCs/>
    </w:rPr>
  </w:style>
  <w:style w:type="character" w:styleId="IntenseEmphasis">
    <w:name w:val="Intense Emphasis"/>
    <w:basedOn w:val="DefaultParagraphFont"/>
    <w:uiPriority w:val="21"/>
    <w:qFormat w:val="on"/>
    <w:rPr>
      <w:b/>
      <w:bCs/>
      <w:i/>
      <w:iCs/>
      <w:color w:val="4f81bd" w:themeColor="accent1"/>
    </w:rPr>
  </w:style>
  <w:style w:type="character" w:styleId="Strong">
    <w:name w:val="Strong"/>
    <w:basedOn w:val="DefaultParagraphFont"/>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f81bd" w:themeColor="accent1" w:sz="4" w:space="4"/>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b/>
      <w:bCs/>
      <w:i/>
      <w:iCs/>
      <w:color w:val="4f81bd" w:themeColor="accent1"/>
    </w:rPr>
  </w:style>
  <w:style w:type="character" w:styleId="SubtleReference">
    <w:name w:val="Subtle Reference"/>
    <w:basedOn w:val="DefaultParagraphFont"/>
    <w:uiPriority w:val="31"/>
    <w:qFormat w:val="on"/>
    <w:rPr>
      <w:smallCaps/>
      <w:color w:val="c0504d" w:themeColor="accent2"/>
      <w:u w:val="single"/>
    </w:rPr>
  </w:style>
  <w:style w:type="character" w:styleId="IntenseReference">
    <w:name w:val="Intense Reference"/>
    <w:basedOn w:val="DefaultParagraphFont"/>
    <w:uiPriority w:val="32"/>
    <w:qFormat w:val="on"/>
    <w:rPr>
      <w:b/>
      <w:bCs/>
      <w:smallCaps/>
      <w:color w:val="c0504d" w:themeColor="accent2"/>
      <w:spacing w:val="5"/>
      <w:u w:val="single"/>
    </w:rPr>
  </w:style>
  <w:style w:type="character" w:styleId="BookTitle">
    <w:name w:val="Book Title"/>
    <w:basedOn w:val="DefaultParagraphFont"/>
    <w:uiPriority w:val="33"/>
    <w:qFormat w:val="on"/>
    <w:rPr>
      <w:b/>
      <w:bCs/>
      <w:smallCaps/>
      <w:spacing w:val="5"/>
    </w:rPr>
  </w:style>
  <w:style w:type="paragraph" w:styleId="ListParagraph">
    <w:name w:val="List Paragraph"/>
    <w:basedOn w:val="Normal"/>
    <w:uiPriority w:val="34"/>
    <w:qFormat w:val="on"/>
    <w:pPr>
      <w:ind w:left="720"/>
      <w:contextualSpacing w:val="on"/>
    </w:pPr>
  </w:style>
  <w:style w:type="paragraph" w:styleId="Footnotetext">
    <w:name w:val="Footnote text"/>
    <w:basedOn w:val="Normal"/>
    <w:link w:val="FootnoteTextChar"/>
    <w:uiPriority w:val="99"/>
    <w:semiHidden w:val="on"/>
    <w:unhideWhenUsed w:val="on"/>
    <w:unhideWhenUsed w:val="on"/>
    <w:pPr>
      <w:spacing w:after="0" w:line="240" w:lineRule="auto"/>
    </w:pPr>
    <w:rPr>
      <w:sz w:val="20"/>
      <w:szCs w:val="20"/>
    </w:rPr>
  </w:style>
  <w:style w:type="character" w:customStyle="1" w:styleId="FootnoteTextChar">
    <w:name w:val="Footnote Text Char"/>
    <w:basedOn w:val="DefaultParagraphFont"/>
    <w:link w:val="Footnotetext"/>
    <w:uiPriority w:val="99"/>
    <w:semiHidden w:val="on"/>
    <w:rPr>
      <w:sz w:val="20"/>
      <w:szCs w:val="20"/>
    </w:rPr>
  </w:style>
  <w:style w:type="character" w:styleId="Footnotereference">
    <w:name w:val="Footnote reference"/>
    <w:basedOn w:val="DefaultParagraphFont"/>
    <w:uiPriority w:val="99"/>
    <w:semiHidden w:val="on"/>
    <w:unhideWhenUsed w:val="on"/>
    <w:unhideWhenUsed w:val="on"/>
    <w:rPr>
      <w:vertAlign w:val="superscript"/>
    </w:rPr>
  </w:style>
  <w:style w:type="paragraph" w:styleId="Endnotetext">
    <w:name w:val="Endnote text"/>
    <w:basedOn w:val="Normal"/>
    <w:link w:val="EndnoteTextChar"/>
    <w:uiPriority w:val="99"/>
    <w:semiHidden w:val="on"/>
    <w:unhideWhenUsed w:val="on"/>
    <w:unhideWhenUsed w:val="on"/>
    <w:pPr>
      <w:spacing w:after="0" w:line="240" w:lineRule="auto"/>
    </w:pPr>
    <w:rPr>
      <w:sz w:val="20"/>
      <w:szCs w:val="20"/>
    </w:rPr>
  </w:style>
  <w:style w:type="character" w:customStyle="1" w:styleId="EndnoteTextChar">
    <w:name w:val="Endnote Text Char"/>
    <w:basedOn w:val="DefaultParagraphFont"/>
    <w:link w:val="Endnotetext"/>
    <w:uiPriority w:val="99"/>
    <w:semiHidden w:val="on"/>
    <w:rPr>
      <w:sz w:val="20"/>
      <w:szCs w:val="20"/>
    </w:rPr>
  </w:style>
  <w:style w:type="character" w:styleId="Endnotereference">
    <w:name w:val="Endnote reference"/>
    <w:basedOn w:val="DefaultParagraphFont"/>
    <w:uiPriority w:val="99"/>
    <w:semiHidden w:val="on"/>
    <w:unhideWhenUsed w:val="on"/>
    <w:unhideWhenUsed w:val="on"/>
    <w:rPr>
      <w:vertAlign w:val="superscript"/>
    </w:rPr>
  </w:style>
  <w:style w:type="character" w:styleId="Hyperlink">
    <w:name w:val="Hyperlink"/>
    <w:basedOn w:val="DefaultParagraphFont"/>
    <w:uiPriority w:val="99"/>
    <w:unhideWhenUsed w:val="on"/>
    <w:unhideWhenUsed w:val="on"/>
    <w:rPr>
      <w:color w:val="0000ff" w:themeColor="hyperlink"/>
      <w:u w:val="single"/>
    </w:rPr>
  </w:style>
  <w:style w:type="paragraph" w:styleId="PlainText">
    <w:name w:val="Plain Text"/>
    <w:basedOn w:val="Normal"/>
    <w:link w:val="PlainTextChar"/>
    <w:uiPriority w:val="99"/>
    <w:semiHidden w:val="on"/>
    <w:unhideWhenUsed w:val="on"/>
    <w:unhideWhenUsed w:val="on"/>
    <w:pPr>
      <w:spacing w:after="0" w:line="240" w:lineRule="auto"/>
    </w:pPr>
    <w:rPr>
      <w:rFonts w:ascii="Courier New" w:cs="Courier New" w:hAnsi="Courier New"/>
      <w:sz w:val="21"/>
      <w:szCs w:val="21"/>
    </w:rPr>
  </w:style>
  <w:style w:type="character" w:customStyle="1" w:styleId="PlainTextChar">
    <w:name w:val="Plain Text Char"/>
    <w:basedOn w:val="DefaultParagraphFont"/>
    <w:link w:val="PlainText"/>
    <w:uiPriority w:val="99"/>
    <w:rPr>
      <w:rFonts w:ascii="Courier New" w:cs="Courier New" w:hAnsi="Courier New"/>
      <w:sz w:val="21"/>
      <w:szCs w:val="21"/>
    </w:rPr>
  </w:style>
  <w:style w:type="paragraph" w:styleId="Header">
    <w:name w:val="Header"/>
    <w:basedOn w:val="Normal"/>
    <w:link w:val="HeaderChar"/>
    <w:uiPriority w:val="99"/>
    <w:unhideWhenUsed w:val="on"/>
    <w:unhideWhenUsed w:val="on"/>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val="on"/>
    <w:unhideWhenUsed w:val="on"/>
    <w:pPr>
      <w:spacing w:after="0" w:line="240" w:lineRule="auto"/>
    </w:pPr>
  </w:style>
  <w:style w:type="character" w:customStyle="1" w:styleId="FooterChar">
    <w:name w:val="Footer Char"/>
    <w:basedOn w:val="DefaultParagraphFont"/>
    <w:link w:val="Footer"/>
    <w:uiPriority w:val="99"/>
  </w:style>
  <w:style w:type="paragraph" w:default="1" w:styleId="Normal">
    <w:name w:val="Normal"/>
    <w:uiPriority w:val="99"/>
  </w:style>
  <w:style w:type="table" w:default="1" w:styleId="TableNormal">
    <w:name w:val="Table Normal"/>
    <w:uiPriority w:val="99"/>
  </w:style>
  <w:style w:type="paragraph" w:styleId="Heading1">
    <w:name w:val="Heading 1"/>
    <w:basedOn w:val="Normal"/>
    <w:next w:val="Normal"/>
    <w:uiPriority w:val="99"/>
    <w:pPr>
      <w:keepNext w:val="on"/>
      <w:keepLines w:val="on"/>
      <w:pageBreakBefore w:val="off"/>
      <w:spacing w:before="400" w:after="120"/>
    </w:pPr>
    <w:rPr>
      <w:sz w:val="40"/>
      <w:szCs w:val="40"/>
    </w:rPr>
  </w:style>
  <w:style w:type="paragraph" w:styleId="Heading2">
    <w:name w:val="Heading 2"/>
    <w:basedOn w:val="Normal"/>
    <w:next w:val="Normal"/>
    <w:uiPriority w:val="99"/>
    <w:pPr>
      <w:keepNext w:val="on"/>
      <w:keepLines w:val="on"/>
      <w:pageBreakBefore w:val="off"/>
      <w:spacing w:before="360" w:after="120"/>
    </w:pPr>
    <w:rPr>
      <w:b w:val="off"/>
      <w:sz w:val="32"/>
      <w:szCs w:val="32"/>
    </w:rPr>
  </w:style>
  <w:style w:type="paragraph" w:styleId="Heading3">
    <w:name w:val="Heading 3"/>
    <w:basedOn w:val="Normal"/>
    <w:next w:val="Normal"/>
    <w:uiPriority w:val="99"/>
    <w:pPr>
      <w:keepNext w:val="on"/>
      <w:keepLines w:val="on"/>
      <w:pageBreakBefore w:val="off"/>
      <w:spacing w:before="320" w:after="80"/>
    </w:pPr>
    <w:rPr>
      <w:b w:val="off"/>
      <w:color w:val="434343"/>
      <w:sz w:val="28"/>
      <w:szCs w:val="28"/>
    </w:rPr>
  </w:style>
  <w:style w:type="paragraph" w:styleId="Heading4">
    <w:name w:val="Heading 4"/>
    <w:basedOn w:val="Normal"/>
    <w:next w:val="Normal"/>
    <w:uiPriority w:val="99"/>
    <w:pPr>
      <w:keepNext w:val="on"/>
      <w:keepLines w:val="on"/>
      <w:pageBreakBefore w:val="off"/>
      <w:spacing w:before="280" w:after="80"/>
    </w:pPr>
    <w:rPr>
      <w:color w:val="666666"/>
      <w:sz w:val="24"/>
      <w:szCs w:val="24"/>
    </w:rPr>
  </w:style>
  <w:style w:type="paragraph" w:styleId="Heading5">
    <w:name w:val="Heading 5"/>
    <w:basedOn w:val="Normal"/>
    <w:next w:val="Normal"/>
    <w:uiPriority w:val="99"/>
    <w:pPr>
      <w:keepNext w:val="on"/>
      <w:keepLines w:val="on"/>
      <w:pageBreakBefore w:val="off"/>
      <w:spacing w:before="240" w:after="80"/>
    </w:pPr>
    <w:rPr>
      <w:color w:val="666666"/>
      <w:sz w:val="22"/>
      <w:szCs w:val="22"/>
    </w:rPr>
  </w:style>
  <w:style w:type="paragraph" w:styleId="Heading6">
    <w:name w:val="Heading 6"/>
    <w:basedOn w:val="Normal"/>
    <w:next w:val="Normal"/>
    <w:uiPriority w:val="99"/>
    <w:pPr>
      <w:keepNext w:val="on"/>
      <w:keepLines w:val="on"/>
      <w:pageBreakBefore w:val="off"/>
      <w:spacing w:before="240" w:after="80"/>
    </w:pPr>
    <w:rPr>
      <w:i/>
      <w:color w:val="666666"/>
      <w:sz w:val="22"/>
      <w:szCs w:val="22"/>
    </w:rPr>
  </w:style>
  <w:style w:type="paragraph" w:styleId="Title">
    <w:name w:val="Title"/>
    <w:basedOn w:val="Normal"/>
    <w:next w:val="Normal"/>
    <w:uiPriority w:val="99"/>
    <w:pPr>
      <w:keepNext w:val="on"/>
      <w:keepLines w:val="on"/>
      <w:pageBreakBefore w:val="off"/>
      <w:spacing w:before="0" w:after="60"/>
    </w:pPr>
    <w:rPr>
      <w:sz w:val="52"/>
      <w:szCs w:val="52"/>
    </w:rPr>
  </w:style>
  <w:style w:type="paragraph" w:styleId="Subtitle">
    <w:name w:val="Subtitle"/>
    <w:basedOn w:val="Normal"/>
    <w:next w:val="Normal"/>
    <w:uiPriority w:val="99"/>
    <w:pPr>
      <w:keepNext w:val="on"/>
      <w:keepLines w:val="on"/>
      <w:pageBreakBefore w:val="off"/>
      <w:spacing w:before="0" w:after="320"/>
    </w:pPr>
    <w:rPr>
      <w:rFonts w:ascii="Arial" w:cs="Arial" w:eastAsia="Arial" w:hAnsi="Arial"/>
      <w:i w:val="off"/>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32" Type="http://schemas.openxmlformats.org/officeDocument/2006/relationships/header" Target="header1.xml"/><Relationship Id="rId33" Type="http://schemas.openxmlformats.org/officeDocument/2006/relationships/footer" Target="footer1.xml"/><Relationship Id="rId34" Type="http://schemas.openxmlformats.org/officeDocument/2006/relationships/image" Target="media/image1.jpeg"/><Relationship Id="rId35" Type="http://schemas.openxmlformats.org/officeDocument/2006/relationships/image" Target="media/image12.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 Type="http://schemas.openxmlformats.org/officeDocument/2006/relationships/numbering" Target="numbering.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5" Type="http://schemas.openxmlformats.org/officeDocument/2006/relationships/styles" Target="styles.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header" Target="header1.xml"/><Relationship Id="rId55" Type="http://schemas.openxmlformats.org/officeDocument/2006/relationships/footer" Target="footer1.xml"/><Relationship Id="rId6" Type="http://schemas.openxmlformats.org/officeDocument/2006/relationships/hyperlink" Target="https://www.arduino.cc/en/Main/Products" TargetMode="External"/><Relationship Id="rId7" Type="http://schemas.openxmlformats.org/officeDocument/2006/relationships/hyperlink" Target="https://www.arduino.cc/en/Reference/HomePage" TargetMode="External"/><Relationship Id="rId8" Type="http://schemas.openxmlformats.org/officeDocument/2006/relationships/hyperlink" Target="http://wiring.org.co/" TargetMode="External"/><Relationship Id="rId9" Type="http://schemas.openxmlformats.org/officeDocument/2006/relationships/hyperlink" Target="https://www.arduino.cc/en/Main/Software" TargetMode="External"/><Relationship Id="rId10" Type="http://schemas.openxmlformats.org/officeDocument/2006/relationships/hyperlink" Target="https://processing.org/" TargetMode="External"/><Relationship Id="rId11" Type="http://schemas.openxmlformats.org/officeDocument/2006/relationships/hyperlink" Target="http://forum.arduino.cc/" TargetMode="External"/><Relationship Id="rId12" Type="http://schemas.openxmlformats.org/officeDocument/2006/relationships/image" Target="media/image12.jpg"/><Relationship Id="rId13" Type="http://schemas.openxmlformats.org/officeDocument/2006/relationships/image" Target="media/image19.png"/><Relationship Id="rId14" Type="http://schemas.openxmlformats.org/officeDocument/2006/relationships/image" Target="media/image9.png"/><Relationship Id="rId15" Type="http://schemas.openxmlformats.org/officeDocument/2006/relationships/image" Target="media/image15.png"/><Relationship Id="rId16" Type="http://schemas.openxmlformats.org/officeDocument/2006/relationships/image" Target="media/image5.png"/><Relationship Id="rId17" Type="http://schemas.openxmlformats.org/officeDocument/2006/relationships/image" Target="media/image11.png"/><Relationship Id="rId18" Type="http://schemas.openxmlformats.org/officeDocument/2006/relationships/image" Target="media/image16.png"/><Relationship Id="rId1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8.png"/><Relationship Id="rId22" Type="http://schemas.openxmlformats.org/officeDocument/2006/relationships/image" Target="media/image6.png"/><Relationship Id="rId23" Type="http://schemas.openxmlformats.org/officeDocument/2006/relationships/image" Target="media/image18.png"/><Relationship Id="rId24" Type="http://schemas.openxmlformats.org/officeDocument/2006/relationships/image" Target="media/image2.png"/><Relationship Id="rId25" Type="http://schemas.openxmlformats.org/officeDocument/2006/relationships/image" Target="media/image20.png"/><Relationship Id="rId26" Type="http://schemas.openxmlformats.org/officeDocument/2006/relationships/image" Target="media/image7.png"/><Relationship Id="rId27" Type="http://schemas.openxmlformats.org/officeDocument/2006/relationships/image" Target="media/image13.png"/><Relationship Id="rId28" Type="http://schemas.openxmlformats.org/officeDocument/2006/relationships/image" Target="media/image17.png"/><Relationship Id="rId29" Type="http://schemas.openxmlformats.org/officeDocument/2006/relationships/image" Target="media/image10.png"/><Relationship Id="rId30" Type="http://schemas.openxmlformats.org/officeDocument/2006/relationships/image" Target="media/image4.png"/><Relationship Id="rId3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mbria"/>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